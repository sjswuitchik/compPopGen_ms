
<file path=[Content_Types].xml><?xml version="1.0" encoding="utf-8"?>
<Types xmlns="http://schemas.openxmlformats.org/package/2006/content-types">
  <Default Extension="xml" ContentType="application/xml"/>
  <Default Extension="tif" ContentType="image/tiff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25CDDD" w14:textId="77777777" w:rsidR="00275552" w:rsidRPr="00275552" w:rsidRDefault="00275552" w:rsidP="00EC2931">
      <w:pPr>
        <w:jc w:val="left"/>
        <w:outlineLvl w:val="0"/>
        <w:rPr>
          <w:rFonts w:ascii="Times New Roman" w:hAnsi="Times New Roman" w:cs="Times New Roman"/>
          <w:b/>
          <w:sz w:val="30"/>
          <w:szCs w:val="30"/>
        </w:rPr>
      </w:pPr>
      <w:r w:rsidRPr="00275552">
        <w:rPr>
          <w:rFonts w:ascii="Times New Roman" w:hAnsi="Times New Roman" w:cs="Times New Roman"/>
          <w:b/>
          <w:sz w:val="30"/>
          <w:szCs w:val="30"/>
        </w:rPr>
        <w:t xml:space="preserve">Supplementary </w:t>
      </w:r>
      <w:r w:rsidRPr="00275552">
        <w:rPr>
          <w:rFonts w:ascii="Times New Roman" w:hAnsi="Times New Roman" w:cs="Times New Roman" w:hint="eastAsia"/>
          <w:b/>
          <w:sz w:val="30"/>
          <w:szCs w:val="30"/>
        </w:rPr>
        <w:t>part</w:t>
      </w:r>
      <w:r w:rsidR="006E406A">
        <w:rPr>
          <w:rFonts w:ascii="Times New Roman" w:hAnsi="Times New Roman" w:cs="Times New Roman"/>
          <w:b/>
          <w:sz w:val="30"/>
          <w:szCs w:val="30"/>
        </w:rPr>
        <w:t xml:space="preserve"> </w:t>
      </w:r>
      <w:r w:rsidRPr="00275552">
        <w:rPr>
          <w:rFonts w:ascii="Times New Roman" w:hAnsi="Times New Roman" w:cs="Times New Roman" w:hint="eastAsia"/>
          <w:b/>
          <w:sz w:val="30"/>
          <w:szCs w:val="30"/>
        </w:rPr>
        <w:t>1: Figures</w:t>
      </w:r>
    </w:p>
    <w:p w14:paraId="53577E89" w14:textId="77777777" w:rsidR="00275552" w:rsidRPr="0005009D" w:rsidRDefault="00275552" w:rsidP="00275552">
      <w:pPr>
        <w:rPr>
          <w:rFonts w:ascii="Times New Roman" w:hAnsi="Times New Roman" w:cs="Times New Roman"/>
          <w:b/>
          <w:sz w:val="24"/>
          <w:szCs w:val="24"/>
        </w:rPr>
      </w:pPr>
    </w:p>
    <w:p w14:paraId="5E9E3325" w14:textId="77777777" w:rsidR="00275552" w:rsidRPr="0005009D" w:rsidRDefault="00275552" w:rsidP="00275552">
      <w:pPr>
        <w:jc w:val="center"/>
        <w:rPr>
          <w:sz w:val="24"/>
          <w:szCs w:val="24"/>
        </w:rPr>
      </w:pPr>
    </w:p>
    <w:p w14:paraId="761D096D" w14:textId="77777777" w:rsidR="00275552" w:rsidRPr="0005009D" w:rsidRDefault="00275552" w:rsidP="0027555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A04585D" wp14:editId="09544B4E">
            <wp:extent cx="3667125" cy="2923935"/>
            <wp:effectExtent l="0" t="0" r="0" b="0"/>
            <wp:docPr id="1" name="图片 1" descr="C:\Users\zyllei\Desktop\GC.Dept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yllei\Desktop\GC.Depth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016" cy="292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7EB3">
        <w:rPr>
          <w:noProof/>
          <w:sz w:val="24"/>
          <w:szCs w:val="24"/>
        </w:rPr>
        <w:t xml:space="preserve"> </w:t>
      </w:r>
    </w:p>
    <w:p w14:paraId="52FF8585" w14:textId="4DD2CBBD" w:rsidR="00275552" w:rsidRDefault="00070D50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Figure S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>1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 xml:space="preserve"> 17-kmer analysis for estimation of genome size</w:t>
      </w:r>
      <w:r w:rsidR="00275552">
        <w:rPr>
          <w:rFonts w:ascii="Times New Roman" w:hAnsi="Times New Roman" w:cs="Times New Roman" w:hint="eastAsia"/>
          <w:b/>
          <w:sz w:val="24"/>
          <w:szCs w:val="24"/>
        </w:rPr>
        <w:t xml:space="preserve">. </w:t>
      </w:r>
      <w:bookmarkStart w:id="0" w:name="OLE_LINK30"/>
      <w:r w:rsidR="006E406A">
        <w:rPr>
          <w:rFonts w:ascii="Times New Roman" w:hAnsi="Times New Roman" w:cs="Times New Roman"/>
          <w:sz w:val="24"/>
          <w:szCs w:val="24"/>
        </w:rPr>
        <w:t>A</w:t>
      </w:r>
      <w:r w:rsidR="00275552" w:rsidRPr="00916B02">
        <w:rPr>
          <w:rFonts w:ascii="Times New Roman" w:hAnsi="Times New Roman" w:cs="Times New Roman" w:hint="eastAsia"/>
          <w:sz w:val="24"/>
          <w:szCs w:val="24"/>
        </w:rPr>
        <w:t>bout 56.67</w:t>
      </w:r>
      <w:r w:rsidR="006E406A">
        <w:rPr>
          <w:rFonts w:ascii="Times New Roman" w:hAnsi="Times New Roman" w:cs="Times New Roman"/>
          <w:sz w:val="24"/>
          <w:szCs w:val="24"/>
        </w:rPr>
        <w:t xml:space="preserve"> </w:t>
      </w:r>
      <w:r w:rsidR="00275552" w:rsidRPr="00916B02">
        <w:rPr>
          <w:rFonts w:ascii="Times New Roman" w:hAnsi="Times New Roman" w:cs="Times New Roman" w:hint="eastAsia"/>
          <w:sz w:val="24"/>
          <w:szCs w:val="24"/>
        </w:rPr>
        <w:t xml:space="preserve">Gb </w:t>
      </w:r>
      <w:r w:rsidR="006E406A">
        <w:rPr>
          <w:rFonts w:ascii="Times New Roman" w:hAnsi="Times New Roman" w:cs="Times New Roman"/>
          <w:sz w:val="24"/>
          <w:szCs w:val="24"/>
        </w:rPr>
        <w:t xml:space="preserve">of </w:t>
      </w:r>
      <w:r w:rsidR="00275552" w:rsidRPr="00916B02">
        <w:rPr>
          <w:rFonts w:ascii="Times New Roman" w:hAnsi="Times New Roman" w:cs="Times New Roman" w:hint="eastAsia"/>
          <w:sz w:val="24"/>
          <w:szCs w:val="24"/>
        </w:rPr>
        <w:t>high-quality</w:t>
      </w:r>
      <w:bookmarkEnd w:id="0"/>
      <w:r w:rsidR="00275552" w:rsidRPr="00916B02">
        <w:rPr>
          <w:rFonts w:ascii="Times New Roman" w:hAnsi="Times New Roman" w:cs="Times New Roman" w:hint="eastAsia"/>
          <w:sz w:val="24"/>
          <w:szCs w:val="24"/>
        </w:rPr>
        <w:t xml:space="preserve"> data from short-insert libraries </w:t>
      </w:r>
      <w:r w:rsidR="006E406A">
        <w:rPr>
          <w:rFonts w:ascii="Times New Roman" w:hAnsi="Times New Roman" w:cs="Times New Roman"/>
          <w:sz w:val="24"/>
          <w:szCs w:val="24"/>
        </w:rPr>
        <w:t>was used for</w:t>
      </w:r>
      <w:r w:rsidR="00275552" w:rsidRPr="00916B02">
        <w:rPr>
          <w:rFonts w:ascii="Times New Roman" w:hAnsi="Times New Roman" w:cs="Times New Roman" w:hint="eastAsia"/>
          <w:sz w:val="24"/>
          <w:szCs w:val="24"/>
        </w:rPr>
        <w:t xml:space="preserve"> this</w:t>
      </w:r>
      <w:r w:rsidR="00275552">
        <w:rPr>
          <w:rFonts w:ascii="Times New Roman" w:hAnsi="Times New Roman" w:cs="Times New Roman" w:hint="eastAsia"/>
          <w:sz w:val="24"/>
          <w:szCs w:val="24"/>
        </w:rPr>
        <w:t xml:space="preserve"> analysis</w:t>
      </w:r>
      <w:r w:rsidR="006E406A">
        <w:rPr>
          <w:rFonts w:ascii="Times New Roman" w:hAnsi="Times New Roman" w:cs="Times New Roman"/>
          <w:sz w:val="24"/>
          <w:szCs w:val="24"/>
        </w:rPr>
        <w:t>.</w:t>
      </w:r>
      <w:r w:rsidR="00275552">
        <w:rPr>
          <w:rFonts w:ascii="Times New Roman" w:hAnsi="Times New Roman" w:cs="Times New Roman" w:hint="eastAsia"/>
          <w:sz w:val="24"/>
          <w:szCs w:val="24"/>
        </w:rPr>
        <w:t xml:space="preserve"> The</w:t>
      </w:r>
      <w:r w:rsidR="00275552" w:rsidRPr="00916B02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9965C0">
        <w:rPr>
          <w:rFonts w:ascii="Times New Roman" w:hAnsi="Times New Roman" w:cs="Times New Roman"/>
          <w:sz w:val="24"/>
          <w:szCs w:val="24"/>
        </w:rPr>
        <w:t>maximum</w:t>
      </w:r>
      <w:r w:rsidR="00275552" w:rsidRPr="00916B02">
        <w:rPr>
          <w:rFonts w:ascii="Times New Roman" w:hAnsi="Times New Roman" w:cs="Times New Roman"/>
          <w:sz w:val="24"/>
          <w:szCs w:val="24"/>
        </w:rPr>
        <w:t xml:space="preserve"> peak</w:t>
      </w:r>
      <w:r w:rsidR="006E406A">
        <w:rPr>
          <w:rFonts w:ascii="Times New Roman" w:hAnsi="Times New Roman" w:cs="Times New Roman"/>
          <w:sz w:val="24"/>
          <w:szCs w:val="24"/>
        </w:rPr>
        <w:t xml:space="preserve"> </w:t>
      </w:r>
      <w:r w:rsidR="00275552">
        <w:rPr>
          <w:rFonts w:ascii="Times New Roman" w:hAnsi="Times New Roman" w:cs="Times New Roman" w:hint="eastAsia"/>
          <w:sz w:val="24"/>
          <w:szCs w:val="24"/>
        </w:rPr>
        <w:t xml:space="preserve">(red </w:t>
      </w:r>
      <w:r w:rsidR="00275552" w:rsidRPr="00344A44">
        <w:rPr>
          <w:rFonts w:ascii="Times New Roman" w:hAnsi="Times New Roman" w:cs="Times New Roman"/>
          <w:sz w:val="24"/>
          <w:szCs w:val="24"/>
        </w:rPr>
        <w:t>dashed</w:t>
      </w:r>
      <w:r w:rsidR="00275552">
        <w:rPr>
          <w:rFonts w:ascii="Times New Roman" w:hAnsi="Times New Roman" w:cs="Times New Roman" w:hint="eastAsia"/>
          <w:sz w:val="24"/>
          <w:szCs w:val="24"/>
        </w:rPr>
        <w:t xml:space="preserve"> line) </w:t>
      </w:r>
      <w:r w:rsidR="006E406A">
        <w:rPr>
          <w:rFonts w:ascii="Times New Roman" w:hAnsi="Times New Roman" w:cs="Times New Roman"/>
          <w:sz w:val="24"/>
          <w:szCs w:val="24"/>
        </w:rPr>
        <w:t>indicate</w:t>
      </w:r>
      <w:r w:rsidR="00275552">
        <w:rPr>
          <w:rFonts w:ascii="Times New Roman" w:hAnsi="Times New Roman" w:cs="Times New Roman" w:hint="eastAsia"/>
          <w:sz w:val="24"/>
          <w:szCs w:val="24"/>
        </w:rPr>
        <w:t>s Peak</w:t>
      </w:r>
      <w:r w:rsidR="00275552" w:rsidRPr="00916B02">
        <w:rPr>
          <w:rFonts w:ascii="Times New Roman" w:hAnsi="Times New Roman" w:cs="Times New Roman" w:hint="eastAsia"/>
          <w:sz w:val="24"/>
          <w:szCs w:val="24"/>
        </w:rPr>
        <w:t>_depth and the esti</w:t>
      </w:r>
      <w:r w:rsidR="00275552">
        <w:rPr>
          <w:rFonts w:ascii="Times New Roman" w:hAnsi="Times New Roman" w:cs="Times New Roman" w:hint="eastAsia"/>
          <w:sz w:val="24"/>
          <w:szCs w:val="24"/>
        </w:rPr>
        <w:t>mated genome size is about 1.1</w:t>
      </w:r>
      <w:r w:rsidR="006E406A">
        <w:rPr>
          <w:rFonts w:ascii="Times New Roman" w:hAnsi="Times New Roman" w:cs="Times New Roman"/>
          <w:sz w:val="24"/>
          <w:szCs w:val="24"/>
        </w:rPr>
        <w:t xml:space="preserve"> </w:t>
      </w:r>
      <w:r w:rsidR="00275552">
        <w:rPr>
          <w:rFonts w:ascii="Times New Roman" w:hAnsi="Times New Roman" w:cs="Times New Roman" w:hint="eastAsia"/>
          <w:sz w:val="24"/>
          <w:szCs w:val="24"/>
        </w:rPr>
        <w:t>G</w:t>
      </w:r>
      <w:r w:rsidR="00275552" w:rsidRPr="00916B02">
        <w:rPr>
          <w:rFonts w:ascii="Times New Roman" w:hAnsi="Times New Roman" w:cs="Times New Roman" w:hint="eastAsia"/>
          <w:sz w:val="24"/>
          <w:szCs w:val="24"/>
        </w:rPr>
        <w:t>b</w:t>
      </w:r>
      <w:r w:rsidR="006E406A">
        <w:rPr>
          <w:rFonts w:ascii="Times New Roman" w:hAnsi="Times New Roman" w:cs="Times New Roman"/>
          <w:sz w:val="24"/>
          <w:szCs w:val="24"/>
        </w:rPr>
        <w:t>.</w:t>
      </w:r>
      <w:r w:rsidR="00275552">
        <w:rPr>
          <w:rFonts w:ascii="Times New Roman" w:hAnsi="Times New Roman" w:cs="Times New Roman" w:hint="eastAsia"/>
          <w:sz w:val="24"/>
          <w:szCs w:val="24"/>
        </w:rPr>
        <w:t xml:space="preserve"> The second peak</w:t>
      </w:r>
      <w:r w:rsidR="006E406A">
        <w:rPr>
          <w:rFonts w:ascii="Times New Roman" w:hAnsi="Times New Roman" w:cs="Times New Roman"/>
          <w:sz w:val="24"/>
          <w:szCs w:val="24"/>
        </w:rPr>
        <w:t xml:space="preserve"> </w:t>
      </w:r>
      <w:r w:rsidR="00275552">
        <w:rPr>
          <w:rFonts w:ascii="Times New Roman" w:hAnsi="Times New Roman" w:cs="Times New Roman" w:hint="eastAsia"/>
          <w:sz w:val="24"/>
          <w:szCs w:val="24"/>
        </w:rPr>
        <w:t xml:space="preserve">(green </w:t>
      </w:r>
      <w:r w:rsidR="00275552" w:rsidRPr="00344A44">
        <w:rPr>
          <w:rFonts w:ascii="Times New Roman" w:hAnsi="Times New Roman" w:cs="Times New Roman"/>
          <w:sz w:val="24"/>
          <w:szCs w:val="24"/>
        </w:rPr>
        <w:t>dashed line</w:t>
      </w:r>
      <w:r w:rsidR="00275552">
        <w:rPr>
          <w:rFonts w:ascii="Times New Roman" w:hAnsi="Times New Roman" w:cs="Times New Roman" w:hint="eastAsia"/>
          <w:sz w:val="24"/>
          <w:szCs w:val="24"/>
        </w:rPr>
        <w:t xml:space="preserve">) suggests </w:t>
      </w:r>
      <w:r w:rsidR="006E406A">
        <w:rPr>
          <w:rFonts w:ascii="Times New Roman" w:hAnsi="Times New Roman" w:cs="Times New Roman"/>
          <w:sz w:val="24"/>
          <w:szCs w:val="24"/>
        </w:rPr>
        <w:t xml:space="preserve">that the </w:t>
      </w:r>
      <w:r w:rsidR="00275552">
        <w:rPr>
          <w:rFonts w:ascii="Times New Roman" w:hAnsi="Times New Roman" w:cs="Times New Roman" w:hint="eastAsia"/>
          <w:sz w:val="24"/>
          <w:szCs w:val="24"/>
        </w:rPr>
        <w:t>qu</w:t>
      </w:r>
      <w:r w:rsidR="006E406A">
        <w:rPr>
          <w:rFonts w:ascii="Times New Roman" w:hAnsi="Times New Roman" w:cs="Times New Roman"/>
          <w:sz w:val="24"/>
          <w:szCs w:val="24"/>
        </w:rPr>
        <w:t>a</w:t>
      </w:r>
      <w:r w:rsidR="00275552">
        <w:rPr>
          <w:rFonts w:ascii="Times New Roman" w:hAnsi="Times New Roman" w:cs="Times New Roman" w:hint="eastAsia"/>
          <w:sz w:val="24"/>
          <w:szCs w:val="24"/>
        </w:rPr>
        <w:t>i</w:t>
      </w:r>
      <w:r w:rsidR="006E406A">
        <w:rPr>
          <w:rFonts w:ascii="Times New Roman" w:hAnsi="Times New Roman" w:cs="Times New Roman"/>
          <w:sz w:val="24"/>
          <w:szCs w:val="24"/>
        </w:rPr>
        <w:t>l</w:t>
      </w:r>
      <w:r w:rsidR="00275552">
        <w:rPr>
          <w:rFonts w:ascii="Times New Roman" w:hAnsi="Times New Roman" w:cs="Times New Roman" w:hint="eastAsia"/>
          <w:sz w:val="24"/>
          <w:szCs w:val="24"/>
        </w:rPr>
        <w:t xml:space="preserve"> genome</w:t>
      </w:r>
      <w:r w:rsidR="009965C0">
        <w:rPr>
          <w:rFonts w:ascii="Times New Roman" w:hAnsi="Times New Roman" w:cs="Times New Roman" w:hint="eastAsia"/>
          <w:sz w:val="24"/>
          <w:szCs w:val="24"/>
        </w:rPr>
        <w:t xml:space="preserve"> sample</w:t>
      </w:r>
      <w:r w:rsidR="00275552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9965C0">
        <w:rPr>
          <w:rFonts w:ascii="Times New Roman" w:hAnsi="Times New Roman" w:cs="Times New Roman" w:hint="eastAsia"/>
          <w:sz w:val="24"/>
          <w:szCs w:val="24"/>
        </w:rPr>
        <w:t>was</w:t>
      </w:r>
      <w:r w:rsidR="00275552">
        <w:rPr>
          <w:rFonts w:ascii="Times New Roman" w:hAnsi="Times New Roman" w:cs="Times New Roman" w:hint="eastAsia"/>
          <w:sz w:val="24"/>
          <w:szCs w:val="24"/>
        </w:rPr>
        <w:t xml:space="preserve"> h</w:t>
      </w:r>
      <w:r w:rsidR="00275552" w:rsidRPr="00344A44">
        <w:rPr>
          <w:rFonts w:ascii="Times New Roman" w:hAnsi="Times New Roman" w:cs="Times New Roman"/>
          <w:sz w:val="24"/>
          <w:szCs w:val="24"/>
        </w:rPr>
        <w:t>eterozygous</w:t>
      </w:r>
      <w:r w:rsidR="006E406A">
        <w:rPr>
          <w:rFonts w:ascii="Times New Roman" w:hAnsi="Times New Roman" w:cs="Times New Roman"/>
          <w:sz w:val="24"/>
          <w:szCs w:val="24"/>
        </w:rPr>
        <w:t>.</w:t>
      </w:r>
    </w:p>
    <w:p w14:paraId="3B60C94D" w14:textId="77777777" w:rsidR="006C3A3E" w:rsidRDefault="006C3A3E" w:rsidP="00275552">
      <w:pPr>
        <w:tabs>
          <w:tab w:val="left" w:pos="3481"/>
        </w:tabs>
        <w:rPr>
          <w:rFonts w:ascii="Times New Roman" w:hAnsi="Times New Roman" w:cs="Times New Roman"/>
          <w:b/>
          <w:sz w:val="24"/>
          <w:szCs w:val="24"/>
        </w:rPr>
      </w:pPr>
    </w:p>
    <w:p w14:paraId="098167F3" w14:textId="55B2C911" w:rsidR="006C3A3E" w:rsidRDefault="00D52C51" w:rsidP="00275552">
      <w:pPr>
        <w:tabs>
          <w:tab w:val="left" w:pos="3481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noProof/>
          <w:sz w:val="24"/>
          <w:szCs w:val="24"/>
        </w:rPr>
        <w:lastRenderedPageBreak/>
        <w:drawing>
          <wp:inline distT="0" distB="0" distL="0" distR="0" wp14:anchorId="46D8859D" wp14:editId="7D9CF0F4">
            <wp:extent cx="5274310" cy="5232400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uail_quai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85A3" w14:textId="1FDA8A5D" w:rsidR="00465D73" w:rsidRPr="00A813B3" w:rsidRDefault="006C3A3E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Figure S2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Pr="00D52C51">
        <w:rPr>
          <w:rFonts w:ascii="Times New Roman" w:hAnsi="Times New Roman" w:cs="Times New Roman"/>
          <w:b/>
          <w:sz w:val="24"/>
          <w:szCs w:val="24"/>
        </w:rPr>
        <w:t>Syntenic relationships between our assembled genome a</w:t>
      </w:r>
      <w:r w:rsidRPr="00D52C51">
        <w:rPr>
          <w:rFonts w:ascii="Times New Roman" w:hAnsi="Times New Roman" w:cs="Times New Roman" w:hint="eastAsia"/>
          <w:b/>
          <w:sz w:val="24"/>
          <w:szCs w:val="24"/>
        </w:rPr>
        <w:t>nd NCBI genome (</w:t>
      </w:r>
      <w:r w:rsidRPr="00D52C51">
        <w:rPr>
          <w:rFonts w:ascii="Times New Roman" w:hAnsi="Times New Roman" w:cs="Times New Roman"/>
          <w:b/>
          <w:sz w:val="24"/>
          <w:szCs w:val="24"/>
        </w:rPr>
        <w:t>SAMN03989050</w:t>
      </w:r>
      <w:r w:rsidRPr="00D52C51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="00D52C51" w:rsidRPr="00D52C51">
        <w:rPr>
          <w:rFonts w:ascii="Times New Roman" w:hAnsi="Times New Roman" w:cs="Times New Roman" w:hint="eastAsia"/>
          <w:b/>
          <w:sz w:val="24"/>
          <w:szCs w:val="24"/>
        </w:rPr>
        <w:t>.</w:t>
      </w:r>
      <w:r w:rsidR="00F0170D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F0170D" w:rsidRPr="00A813B3">
        <w:rPr>
          <w:rFonts w:ascii="Times New Roman" w:hAnsi="Times New Roman" w:cs="Times New Roman"/>
          <w:sz w:val="24"/>
          <w:szCs w:val="24"/>
        </w:rPr>
        <w:t>Here we employed Lastz (v1.02.00) with parameters ‘T=2 C=2 H=2000 Y=3400 L=6000 K=2200’ to compare 30 chromosomes of the two genomes and then calculated the synteny ratio of them after excluding ‘N’ bases. The figure showed syntenic relationships of blocks more than 5</w:t>
      </w:r>
      <w:r w:rsidR="00ED53B8">
        <w:rPr>
          <w:rFonts w:ascii="Times New Roman" w:hAnsi="Times New Roman" w:cs="Times New Roman"/>
          <w:sz w:val="24"/>
          <w:szCs w:val="24"/>
        </w:rPr>
        <w:t xml:space="preserve"> </w:t>
      </w:r>
      <w:bookmarkStart w:id="1" w:name="_GoBack"/>
      <w:bookmarkEnd w:id="1"/>
      <w:r w:rsidR="00F0170D" w:rsidRPr="00A813B3">
        <w:rPr>
          <w:rFonts w:ascii="Times New Roman" w:hAnsi="Times New Roman" w:cs="Times New Roman"/>
          <w:sz w:val="24"/>
          <w:szCs w:val="24"/>
        </w:rPr>
        <w:t>kb.</w:t>
      </w:r>
    </w:p>
    <w:p w14:paraId="524CDCDB" w14:textId="77777777" w:rsidR="006C3A3E" w:rsidRDefault="006C3A3E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08D4BF7F" w14:textId="77777777" w:rsidR="00D52C51" w:rsidRDefault="00D52C51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64C3328B" w14:textId="77777777" w:rsidR="00D52C51" w:rsidRDefault="00D52C51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2F76DC4F" w14:textId="77777777" w:rsidR="00D52C51" w:rsidRDefault="00D52C51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7DEE860E" w14:textId="77777777" w:rsidR="00D52C51" w:rsidRDefault="00D52C51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4299D29A" w14:textId="77777777" w:rsidR="00D52C51" w:rsidRDefault="00D52C51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2231402E" w14:textId="77777777" w:rsidR="00D52C51" w:rsidRDefault="00D52C51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5677DD35" w14:textId="77777777" w:rsidR="00D52C51" w:rsidRDefault="00D52C51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4F6E1272" w14:textId="77777777" w:rsidR="00D52C51" w:rsidRDefault="00D52C51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4CC6713C" w14:textId="77777777" w:rsidR="00D52C51" w:rsidRDefault="00D52C51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73F2F21F" w14:textId="77777777" w:rsidR="00D52C51" w:rsidRDefault="00D52C51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4A3F7B9C" w14:textId="77777777" w:rsidR="00D52C51" w:rsidRDefault="00D52C51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0075DC54" w14:textId="77777777" w:rsidR="00D52C51" w:rsidRDefault="00D52C51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44922F06" w14:textId="77777777" w:rsidR="00D52C51" w:rsidRDefault="00D52C51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4D6B0AEF" w14:textId="77777777" w:rsidR="00D52C51" w:rsidRPr="00344A44" w:rsidRDefault="00D52C51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2FB220F3" w14:textId="77777777" w:rsidR="00275552" w:rsidRPr="00344A44" w:rsidRDefault="00275552" w:rsidP="00275552">
      <w:pPr>
        <w:tabs>
          <w:tab w:val="left" w:pos="3481"/>
        </w:tabs>
        <w:rPr>
          <w:rFonts w:ascii="Times New Roman" w:hAnsi="Times New Roman" w:cs="Times New Roman"/>
          <w:b/>
          <w:sz w:val="24"/>
          <w:szCs w:val="24"/>
        </w:rPr>
      </w:pPr>
    </w:p>
    <w:p w14:paraId="5FA6D7C0" w14:textId="77777777" w:rsidR="00275552" w:rsidRPr="0005009D" w:rsidRDefault="00275552" w:rsidP="00275552">
      <w:pPr>
        <w:tabs>
          <w:tab w:val="left" w:pos="3481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5009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AD1695E" wp14:editId="7EC436ED">
            <wp:extent cx="3848416" cy="2421856"/>
            <wp:effectExtent l="0" t="0" r="0" b="0"/>
            <wp:docPr id="3" name="图片 3" descr="E:\鹌鹑基因组\Quail\G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鹌鹑基因组\Quail\GC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014" cy="242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FD9E9" w14:textId="7BCBBE34" w:rsidR="00275552" w:rsidRPr="0005009D" w:rsidRDefault="00070D50" w:rsidP="00275552">
      <w:pPr>
        <w:tabs>
          <w:tab w:val="left" w:pos="3481"/>
        </w:tabs>
        <w:rPr>
          <w:rFonts w:ascii="Times New Roman" w:hAnsi="Times New Roman" w:cs="Times New Roman"/>
          <w:b/>
          <w:sz w:val="24"/>
          <w:szCs w:val="24"/>
        </w:rPr>
      </w:pPr>
      <w:bookmarkStart w:id="2" w:name="OLE_LINK18"/>
      <w:bookmarkStart w:id="3" w:name="OLE_LINK19"/>
      <w:r>
        <w:rPr>
          <w:rFonts w:ascii="Times New Roman" w:hAnsi="Times New Roman" w:cs="Times New Roman"/>
          <w:b/>
          <w:sz w:val="24"/>
          <w:szCs w:val="24"/>
        </w:rPr>
        <w:t>Figure S</w:t>
      </w:r>
      <w:bookmarkEnd w:id="2"/>
      <w:bookmarkEnd w:id="3"/>
      <w:r w:rsidR="006C3A3E">
        <w:rPr>
          <w:rFonts w:ascii="Times New Roman" w:hAnsi="Times New Roman" w:cs="Times New Roman"/>
          <w:b/>
          <w:sz w:val="24"/>
          <w:szCs w:val="24"/>
        </w:rPr>
        <w:t>3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 xml:space="preserve"> GC content</w:t>
      </w:r>
      <w:r w:rsidR="00275552">
        <w:rPr>
          <w:rFonts w:ascii="Times New Roman" w:hAnsi="Times New Roman" w:cs="Times New Roman" w:hint="eastAsia"/>
          <w:b/>
          <w:sz w:val="24"/>
          <w:szCs w:val="24"/>
        </w:rPr>
        <w:t xml:space="preserve"> of quail, chicken and t</w:t>
      </w:r>
      <w:r w:rsidR="00275552" w:rsidRPr="0005009D">
        <w:rPr>
          <w:rFonts w:ascii="Times New Roman" w:hAnsi="Times New Roman" w:cs="Times New Roman" w:hint="eastAsia"/>
          <w:b/>
          <w:sz w:val="24"/>
          <w:szCs w:val="24"/>
        </w:rPr>
        <w:t>urkey</w:t>
      </w:r>
      <w:r w:rsidR="009965C0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9965C0" w:rsidRPr="009965C0">
        <w:rPr>
          <w:rFonts w:ascii="Times New Roman" w:hAnsi="Times New Roman" w:cs="Times New Roman"/>
          <w:b/>
          <w:sz w:val="24"/>
          <w:szCs w:val="24"/>
        </w:rPr>
        <w:t>genome assemblies</w:t>
      </w:r>
      <w:r w:rsidR="00275552">
        <w:rPr>
          <w:rFonts w:ascii="Times New Roman" w:hAnsi="Times New Roman" w:cs="Times New Roman" w:hint="eastAsia"/>
          <w:b/>
          <w:sz w:val="24"/>
          <w:szCs w:val="24"/>
        </w:rPr>
        <w:t>.</w:t>
      </w:r>
      <w:r w:rsidR="00813CE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965C0" w:rsidRPr="00AC6D5D">
        <w:rPr>
          <w:rFonts w:ascii="Times New Roman" w:hAnsi="Times New Roman" w:cs="Times New Roman"/>
          <w:sz w:val="24"/>
          <w:szCs w:val="24"/>
        </w:rPr>
        <w:t>GC</w:t>
      </w:r>
      <w:r w:rsidR="009965C0" w:rsidRPr="00A33BA0">
        <w:rPr>
          <w:rFonts w:ascii="Times New Roman" w:hAnsi="Times New Roman" w:cs="Times New Roman"/>
          <w:sz w:val="24"/>
          <w:szCs w:val="24"/>
        </w:rPr>
        <w:t>-</w:t>
      </w:r>
      <w:r w:rsidR="009965C0" w:rsidRPr="005B7835">
        <w:rPr>
          <w:rFonts w:ascii="Times New Roman" w:hAnsi="Times New Roman" w:cs="Times New Roman"/>
          <w:sz w:val="24"/>
          <w:szCs w:val="24"/>
        </w:rPr>
        <w:t xml:space="preserve">content </w:t>
      </w:r>
      <w:r w:rsidR="009965C0">
        <w:rPr>
          <w:rFonts w:ascii="Times New Roman" w:hAnsi="Times New Roman" w:cs="Times New Roman"/>
          <w:sz w:val="24"/>
          <w:szCs w:val="24"/>
        </w:rPr>
        <w:t>(</w:t>
      </w:r>
      <w:r w:rsidR="009965C0" w:rsidRPr="00972B75">
        <w:rPr>
          <w:rFonts w:ascii="Times New Roman" w:hAnsi="Times New Roman" w:cs="Times New Roman"/>
          <w:i/>
          <w:sz w:val="24"/>
          <w:szCs w:val="24"/>
        </w:rPr>
        <w:t>x</w:t>
      </w:r>
      <w:r w:rsidR="009965C0">
        <w:rPr>
          <w:rFonts w:ascii="Times New Roman" w:hAnsi="Times New Roman" w:cs="Times New Roman"/>
          <w:sz w:val="24"/>
          <w:szCs w:val="24"/>
        </w:rPr>
        <w:t xml:space="preserve">-axis) quantified as final proportion of </w:t>
      </w:r>
      <w:r w:rsidR="009965C0" w:rsidRPr="005B7835">
        <w:rPr>
          <w:rFonts w:ascii="Times New Roman" w:hAnsi="Times New Roman" w:cs="Times New Roman" w:hint="eastAsia"/>
          <w:sz w:val="24"/>
          <w:szCs w:val="24"/>
        </w:rPr>
        <w:t>500</w:t>
      </w:r>
      <w:r w:rsidR="00813CE1">
        <w:rPr>
          <w:rFonts w:ascii="Times New Roman" w:hAnsi="Times New Roman" w:cs="Times New Roman"/>
          <w:sz w:val="24"/>
          <w:szCs w:val="24"/>
        </w:rPr>
        <w:t>-</w:t>
      </w:r>
      <w:r w:rsidR="009965C0" w:rsidRPr="005B7835">
        <w:rPr>
          <w:rFonts w:ascii="Times New Roman" w:hAnsi="Times New Roman" w:cs="Times New Roman" w:hint="eastAsia"/>
          <w:sz w:val="24"/>
          <w:szCs w:val="24"/>
        </w:rPr>
        <w:t>bp windows</w:t>
      </w:r>
      <w:r w:rsidR="009965C0">
        <w:rPr>
          <w:rFonts w:ascii="Times New Roman" w:hAnsi="Times New Roman" w:cs="Times New Roman"/>
          <w:sz w:val="24"/>
          <w:szCs w:val="24"/>
        </w:rPr>
        <w:t xml:space="preserve"> </w:t>
      </w:r>
      <w:r w:rsidR="009965C0">
        <w:rPr>
          <w:rFonts w:ascii="Times New Roman" w:hAnsi="Times New Roman" w:cs="Times New Roman" w:hint="eastAsia"/>
          <w:sz w:val="24"/>
          <w:szCs w:val="24"/>
        </w:rPr>
        <w:t>or bins</w:t>
      </w:r>
      <w:r w:rsidR="00813CE1">
        <w:rPr>
          <w:rFonts w:ascii="Times New Roman" w:hAnsi="Times New Roman" w:cs="Times New Roman"/>
          <w:sz w:val="24"/>
          <w:szCs w:val="24"/>
        </w:rPr>
        <w:t xml:space="preserve"> </w:t>
      </w:r>
      <w:r w:rsidR="009965C0">
        <w:rPr>
          <w:rFonts w:ascii="Times New Roman" w:hAnsi="Times New Roman" w:cs="Times New Roman"/>
          <w:sz w:val="24"/>
          <w:szCs w:val="24"/>
        </w:rPr>
        <w:t>(</w:t>
      </w:r>
      <w:r w:rsidR="009965C0" w:rsidRPr="00972B75">
        <w:rPr>
          <w:rFonts w:ascii="Times New Roman" w:hAnsi="Times New Roman" w:cs="Times New Roman"/>
          <w:i/>
          <w:sz w:val="24"/>
          <w:szCs w:val="24"/>
        </w:rPr>
        <w:t>y</w:t>
      </w:r>
      <w:r w:rsidR="009965C0">
        <w:rPr>
          <w:rFonts w:ascii="Times New Roman" w:hAnsi="Times New Roman" w:cs="Times New Roman"/>
          <w:sz w:val="24"/>
          <w:szCs w:val="24"/>
        </w:rPr>
        <w:t>-axis).</w:t>
      </w:r>
      <w:r w:rsidR="00275552" w:rsidRPr="005B7835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8342E9">
        <w:rPr>
          <w:rFonts w:ascii="Times New Roman" w:hAnsi="Times New Roman" w:cs="Times New Roman"/>
          <w:sz w:val="24"/>
          <w:szCs w:val="24"/>
        </w:rPr>
        <w:t>Q</w:t>
      </w:r>
      <w:r w:rsidR="00275552">
        <w:rPr>
          <w:rFonts w:ascii="Times New Roman" w:hAnsi="Times New Roman" w:cs="Times New Roman" w:hint="eastAsia"/>
          <w:sz w:val="24"/>
          <w:szCs w:val="24"/>
        </w:rPr>
        <w:t>uail</w:t>
      </w:r>
      <w:r w:rsidR="00474D01">
        <w:rPr>
          <w:rFonts w:ascii="Times New Roman" w:hAnsi="Times New Roman" w:cs="Times New Roman"/>
          <w:sz w:val="24"/>
          <w:szCs w:val="24"/>
        </w:rPr>
        <w:t xml:space="preserve"> (</w:t>
      </w:r>
      <w:r w:rsidR="00474D01">
        <w:rPr>
          <w:rFonts w:ascii="Times New Roman" w:hAnsi="Times New Roman" w:cs="Times New Roman"/>
          <w:i/>
          <w:sz w:val="24"/>
          <w:szCs w:val="24"/>
        </w:rPr>
        <w:t>Coturnix japonica</w:t>
      </w:r>
      <w:r w:rsidR="00275552">
        <w:rPr>
          <w:rFonts w:ascii="Times New Roman" w:hAnsi="Times New Roman" w:cs="Times New Roman" w:hint="eastAsia"/>
          <w:sz w:val="24"/>
          <w:szCs w:val="24"/>
        </w:rPr>
        <w:t xml:space="preserve">, chicken </w:t>
      </w:r>
      <w:r w:rsidR="00474D01">
        <w:rPr>
          <w:rFonts w:ascii="Times New Roman" w:hAnsi="Times New Roman" w:cs="Times New Roman"/>
          <w:sz w:val="24"/>
          <w:szCs w:val="24"/>
        </w:rPr>
        <w:t>(</w:t>
      </w:r>
      <w:r w:rsidR="00474D01">
        <w:rPr>
          <w:rFonts w:ascii="Times New Roman" w:hAnsi="Times New Roman" w:cs="Times New Roman"/>
          <w:i/>
          <w:sz w:val="24"/>
          <w:szCs w:val="24"/>
        </w:rPr>
        <w:t>Gallus gallus</w:t>
      </w:r>
      <w:r w:rsidR="00474D01">
        <w:rPr>
          <w:rFonts w:ascii="Times New Roman" w:hAnsi="Times New Roman" w:cs="Times New Roman"/>
          <w:sz w:val="24"/>
          <w:szCs w:val="24"/>
        </w:rPr>
        <w:t xml:space="preserve">) </w:t>
      </w:r>
      <w:r w:rsidR="00275552">
        <w:rPr>
          <w:rFonts w:ascii="Times New Roman" w:hAnsi="Times New Roman" w:cs="Times New Roman" w:hint="eastAsia"/>
          <w:sz w:val="24"/>
          <w:szCs w:val="24"/>
        </w:rPr>
        <w:t xml:space="preserve">and turkey </w:t>
      </w:r>
      <w:r w:rsidR="00474D01">
        <w:rPr>
          <w:rFonts w:ascii="Times New Roman" w:hAnsi="Times New Roman" w:cs="Times New Roman"/>
          <w:sz w:val="24"/>
          <w:szCs w:val="24"/>
        </w:rPr>
        <w:t>(</w:t>
      </w:r>
      <w:r w:rsidR="00474D01">
        <w:rPr>
          <w:rFonts w:ascii="Times New Roman" w:hAnsi="Times New Roman" w:cs="Times New Roman"/>
          <w:i/>
          <w:sz w:val="24"/>
          <w:szCs w:val="24"/>
        </w:rPr>
        <w:t>Meleagris gallopavo</w:t>
      </w:r>
      <w:r w:rsidR="00474D01">
        <w:rPr>
          <w:rFonts w:ascii="Times New Roman" w:hAnsi="Times New Roman" w:cs="Times New Roman"/>
          <w:sz w:val="24"/>
          <w:szCs w:val="24"/>
        </w:rPr>
        <w:t>)</w:t>
      </w:r>
      <w:r w:rsidR="00474D0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275552">
        <w:rPr>
          <w:rFonts w:ascii="Times New Roman" w:hAnsi="Times New Roman" w:cs="Times New Roman" w:hint="eastAsia"/>
          <w:sz w:val="24"/>
          <w:szCs w:val="24"/>
        </w:rPr>
        <w:t>ha</w:t>
      </w:r>
      <w:r w:rsidR="002052FC">
        <w:rPr>
          <w:rFonts w:ascii="Times New Roman" w:hAnsi="Times New Roman" w:cs="Times New Roman"/>
          <w:sz w:val="24"/>
          <w:szCs w:val="24"/>
        </w:rPr>
        <w:t>ve</w:t>
      </w:r>
      <w:r w:rsidR="00275552" w:rsidRPr="005B7835">
        <w:rPr>
          <w:rFonts w:ascii="Times New Roman" w:hAnsi="Times New Roman" w:cs="Times New Roman" w:hint="eastAsia"/>
          <w:sz w:val="24"/>
          <w:szCs w:val="24"/>
        </w:rPr>
        <w:t xml:space="preserve"> similar </w:t>
      </w:r>
      <w:r w:rsidR="008342E9">
        <w:rPr>
          <w:rFonts w:ascii="Times New Roman" w:hAnsi="Times New Roman" w:cs="Times New Roman"/>
          <w:sz w:val="24"/>
          <w:szCs w:val="24"/>
        </w:rPr>
        <w:t xml:space="preserve">genomic </w:t>
      </w:r>
      <w:r w:rsidR="00275552" w:rsidRPr="005B7835">
        <w:rPr>
          <w:rFonts w:ascii="Times New Roman" w:hAnsi="Times New Roman" w:cs="Times New Roman" w:hint="eastAsia"/>
          <w:sz w:val="24"/>
          <w:szCs w:val="24"/>
        </w:rPr>
        <w:t xml:space="preserve">GC </w:t>
      </w:r>
      <w:r w:rsidR="008342E9">
        <w:rPr>
          <w:rFonts w:ascii="Times New Roman" w:hAnsi="Times New Roman" w:cs="Times New Roman"/>
          <w:sz w:val="24"/>
          <w:szCs w:val="24"/>
        </w:rPr>
        <w:t>contents,</w:t>
      </w:r>
      <w:r w:rsidR="008342E9" w:rsidRPr="005B7835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275552" w:rsidRPr="005B7835">
        <w:rPr>
          <w:rFonts w:ascii="Times New Roman" w:hAnsi="Times New Roman" w:cs="Times New Roman" w:hint="eastAsia"/>
          <w:sz w:val="24"/>
          <w:szCs w:val="24"/>
        </w:rPr>
        <w:t xml:space="preserve">which </w:t>
      </w:r>
      <w:r w:rsidR="008342E9">
        <w:rPr>
          <w:rFonts w:ascii="Times New Roman" w:hAnsi="Times New Roman" w:cs="Times New Roman"/>
          <w:sz w:val="24"/>
          <w:szCs w:val="24"/>
        </w:rPr>
        <w:t xml:space="preserve">is </w:t>
      </w:r>
      <w:r w:rsidR="00275552" w:rsidRPr="005B7835">
        <w:rPr>
          <w:rFonts w:ascii="Times New Roman" w:hAnsi="Times New Roman" w:cs="Times New Roman" w:hint="eastAsia"/>
          <w:sz w:val="24"/>
          <w:szCs w:val="24"/>
        </w:rPr>
        <w:t>consist</w:t>
      </w:r>
      <w:r w:rsidR="008342E9">
        <w:rPr>
          <w:rFonts w:ascii="Times New Roman" w:hAnsi="Times New Roman" w:cs="Times New Roman"/>
          <w:sz w:val="24"/>
          <w:szCs w:val="24"/>
        </w:rPr>
        <w:t>ent</w:t>
      </w:r>
      <w:r w:rsidR="00275552" w:rsidRPr="005B7835">
        <w:rPr>
          <w:rFonts w:ascii="Times New Roman" w:hAnsi="Times New Roman" w:cs="Times New Roman" w:hint="eastAsia"/>
          <w:sz w:val="24"/>
          <w:szCs w:val="24"/>
        </w:rPr>
        <w:t xml:space="preserve"> with the </w:t>
      </w:r>
      <w:r w:rsidR="008342E9">
        <w:rPr>
          <w:rFonts w:ascii="Times New Roman" w:hAnsi="Times New Roman" w:cs="Times New Roman"/>
          <w:sz w:val="24"/>
          <w:szCs w:val="24"/>
        </w:rPr>
        <w:t xml:space="preserve">location of these </w:t>
      </w:r>
      <w:r w:rsidR="00275552" w:rsidRPr="005B7835">
        <w:rPr>
          <w:rFonts w:ascii="Times New Roman" w:hAnsi="Times New Roman" w:cs="Times New Roman" w:hint="eastAsia"/>
          <w:sz w:val="24"/>
          <w:szCs w:val="24"/>
        </w:rPr>
        <w:t>three species</w:t>
      </w:r>
      <w:r w:rsidR="00275552" w:rsidRPr="005B7835">
        <w:rPr>
          <w:rFonts w:ascii="Times New Roman" w:hAnsi="Times New Roman" w:cs="Times New Roman"/>
          <w:sz w:val="24"/>
          <w:szCs w:val="24"/>
        </w:rPr>
        <w:t xml:space="preserve"> in </w:t>
      </w:r>
      <w:r w:rsidR="00275552" w:rsidRPr="005B7835">
        <w:rPr>
          <w:rFonts w:ascii="Times New Roman" w:hAnsi="Times New Roman" w:cs="Times New Roman" w:hint="eastAsia"/>
          <w:sz w:val="24"/>
          <w:szCs w:val="24"/>
        </w:rPr>
        <w:t xml:space="preserve">one </w:t>
      </w:r>
      <w:r w:rsidR="008342E9">
        <w:rPr>
          <w:rFonts w:ascii="Times New Roman" w:hAnsi="Times New Roman" w:cs="Times New Roman"/>
          <w:sz w:val="24"/>
          <w:szCs w:val="24"/>
        </w:rPr>
        <w:t xml:space="preserve">phylogenetic </w:t>
      </w:r>
      <w:r w:rsidR="00275552" w:rsidRPr="005B7835">
        <w:rPr>
          <w:rFonts w:ascii="Times New Roman" w:hAnsi="Times New Roman" w:cs="Times New Roman" w:hint="eastAsia"/>
          <w:sz w:val="24"/>
          <w:szCs w:val="24"/>
        </w:rPr>
        <w:t>branch</w:t>
      </w:r>
      <w:r w:rsidR="008342E9">
        <w:rPr>
          <w:rFonts w:ascii="Times New Roman" w:hAnsi="Times New Roman" w:cs="Times New Roman"/>
          <w:sz w:val="24"/>
          <w:szCs w:val="24"/>
        </w:rPr>
        <w:t xml:space="preserve"> </w:t>
      </w:r>
      <w:r w:rsidR="00EC2931">
        <w:rPr>
          <w:rFonts w:ascii="Times New Roman" w:hAnsi="Times New Roman" w:cs="Times New Roman" w:hint="eastAsia"/>
          <w:sz w:val="24"/>
          <w:szCs w:val="24"/>
        </w:rPr>
        <w:t>(Figure</w:t>
      </w:r>
      <w:r w:rsidR="00275552" w:rsidRPr="005B7835">
        <w:rPr>
          <w:rFonts w:ascii="Times New Roman" w:hAnsi="Times New Roman" w:cs="Times New Roman" w:hint="eastAsia"/>
          <w:sz w:val="24"/>
          <w:szCs w:val="24"/>
        </w:rPr>
        <w:t xml:space="preserve"> 2a)</w:t>
      </w:r>
      <w:r w:rsidR="005D2215">
        <w:rPr>
          <w:rFonts w:ascii="Times New Roman" w:hAnsi="Times New Roman" w:cs="Times New Roman"/>
          <w:b/>
          <w:sz w:val="24"/>
          <w:szCs w:val="24"/>
        </w:rPr>
        <w:t>.</w:t>
      </w:r>
    </w:p>
    <w:p w14:paraId="5B478E78" w14:textId="77777777" w:rsidR="00275552" w:rsidRPr="0005009D" w:rsidRDefault="00275552" w:rsidP="00275552">
      <w:pPr>
        <w:tabs>
          <w:tab w:val="left" w:pos="3481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3316EBA" w14:textId="77777777" w:rsidR="00275552" w:rsidRPr="0005009D" w:rsidRDefault="00275552" w:rsidP="00275552">
      <w:pPr>
        <w:tabs>
          <w:tab w:val="left" w:pos="3481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5009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87C24FF" wp14:editId="5DA43110">
            <wp:extent cx="5274310" cy="2773987"/>
            <wp:effectExtent l="0" t="0" r="2540" b="7620"/>
            <wp:docPr id="4" name="图片 4" descr="E:\鹌鹑基因组\Quail\fosmid评估图片\wswax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鹌鹑基因组\Quail\fosmid评估图片\wswax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1CD4D" w14:textId="77777777" w:rsidR="00275552" w:rsidRPr="0005009D" w:rsidRDefault="00275552" w:rsidP="00275552">
      <w:pPr>
        <w:tabs>
          <w:tab w:val="left" w:pos="3481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5009D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EFB1843" wp14:editId="01DEC04C">
            <wp:extent cx="5274310" cy="2773987"/>
            <wp:effectExtent l="0" t="0" r="2540" b="7620"/>
            <wp:docPr id="5" name="图片 5" descr="E:\鹌鹑基因组\Quail\fosmid评估图片\wswbx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鹌鹑基因组\Quail\fosmid评估图片\wswbxa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E0D36" w14:textId="77777777" w:rsidR="00275552" w:rsidRPr="0005009D" w:rsidRDefault="00275552" w:rsidP="00275552">
      <w:pPr>
        <w:tabs>
          <w:tab w:val="left" w:pos="3481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5009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983E41F" wp14:editId="33D3622A">
            <wp:extent cx="5275057" cy="2878372"/>
            <wp:effectExtent l="0" t="0" r="1905" b="0"/>
            <wp:docPr id="6" name="图片 6" descr="E:\鹌鹑基因组\Quail\fosmid评估图片\wswdx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鹌鹑基因组\Quail\fosmid评估图片\wswdx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9" b="10025"/>
                    <a:stretch/>
                  </pic:blipFill>
                  <pic:spPr bwMode="auto">
                    <a:xfrm>
                      <a:off x="0" y="0"/>
                      <a:ext cx="5274310" cy="2877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DD5C4" w14:textId="77777777" w:rsidR="00275552" w:rsidRPr="0005009D" w:rsidRDefault="00275552" w:rsidP="00275552">
      <w:pPr>
        <w:tabs>
          <w:tab w:val="left" w:pos="3481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5009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F69BB20" wp14:editId="263C9A9C">
            <wp:extent cx="5274310" cy="2600407"/>
            <wp:effectExtent l="0" t="0" r="2540" b="9525"/>
            <wp:docPr id="7" name="图片 7" descr="E:\鹌鹑基因组\Quail\fosmid评估图片\wswgx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鹌鹑基因组\Quail\fosmid评估图片\wswgxa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E9180" w14:textId="77777777" w:rsidR="00275552" w:rsidRPr="0005009D" w:rsidRDefault="00275552" w:rsidP="00275552">
      <w:pPr>
        <w:tabs>
          <w:tab w:val="left" w:pos="3481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5009D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E04204B" wp14:editId="7F57E457">
            <wp:extent cx="5274310" cy="2773987"/>
            <wp:effectExtent l="0" t="0" r="2540" b="7620"/>
            <wp:docPr id="8" name="图片 8" descr="E:\鹌鹑基因组\Quail\fosmid评估图片\wawhx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鹌鹑基因组\Quail\fosmid评估图片\wawhxa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0B86A" w14:textId="77777777" w:rsidR="00275552" w:rsidRPr="0005009D" w:rsidRDefault="00275552" w:rsidP="00275552">
      <w:pPr>
        <w:tabs>
          <w:tab w:val="left" w:pos="3481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5009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9DFCAA0" wp14:editId="496D410E">
            <wp:extent cx="5274310" cy="2773987"/>
            <wp:effectExtent l="0" t="0" r="2540" b="7620"/>
            <wp:docPr id="9" name="图片 9" descr="E:\鹌鹑基因组\Quail\fosmid评估图片\wswix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鹌鹑基因组\Quail\fosmid评估图片\wswixa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F76F9" w14:textId="77777777" w:rsidR="00275552" w:rsidRPr="0005009D" w:rsidRDefault="00275552" w:rsidP="00275552">
      <w:pPr>
        <w:tabs>
          <w:tab w:val="left" w:pos="3481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5009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F658342" wp14:editId="74697E9F">
            <wp:extent cx="5274310" cy="2773987"/>
            <wp:effectExtent l="0" t="0" r="2540" b="7620"/>
            <wp:docPr id="10" name="图片 10" descr="E:\鹌鹑基因组\Quail\fosmid评估图片\wswjx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鹌鹑基因组\Quail\fosmid评估图片\wswjxa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41EB3" w14:textId="079DC44F" w:rsidR="00275552" w:rsidRPr="00B361C6" w:rsidRDefault="00070D50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Figure S</w:t>
      </w:r>
      <w:r w:rsidR="009C6918">
        <w:rPr>
          <w:rFonts w:ascii="Times New Roman" w:hAnsi="Times New Roman" w:cs="Times New Roman" w:hint="eastAsia"/>
          <w:b/>
          <w:sz w:val="24"/>
          <w:szCs w:val="24"/>
        </w:rPr>
        <w:t>4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 w:rsidRPr="0005009D">
        <w:rPr>
          <w:sz w:val="24"/>
          <w:szCs w:val="24"/>
        </w:rPr>
        <w:t xml:space="preserve"> 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>Assembly evalu</w:t>
      </w:r>
      <w:r w:rsidR="00275552" w:rsidRPr="0005009D">
        <w:rPr>
          <w:rFonts w:ascii="Times New Roman" w:hAnsi="Times New Roman" w:cs="Times New Roman" w:hint="eastAsia"/>
          <w:b/>
          <w:sz w:val="24"/>
          <w:szCs w:val="24"/>
        </w:rPr>
        <w:t>a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 xml:space="preserve">tion </w:t>
      </w:r>
      <w:r w:rsidR="009965C0" w:rsidRPr="009965C0">
        <w:rPr>
          <w:rFonts w:ascii="Times New Roman" w:hAnsi="Times New Roman" w:cs="Times New Roman"/>
          <w:b/>
          <w:sz w:val="24"/>
          <w:szCs w:val="24"/>
        </w:rPr>
        <w:t>from the sequence analysis of random fosmid clones</w:t>
      </w:r>
      <w:r w:rsidR="00D57AFD">
        <w:rPr>
          <w:rFonts w:ascii="Times New Roman" w:hAnsi="Times New Roman" w:cs="Times New Roman"/>
          <w:b/>
          <w:sz w:val="24"/>
          <w:szCs w:val="24"/>
        </w:rPr>
        <w:t>.</w:t>
      </w:r>
      <w:r w:rsidR="00275552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275552" w:rsidRPr="00B361C6">
        <w:rPr>
          <w:rFonts w:ascii="Times New Roman" w:hAnsi="Times New Roman" w:cs="Times New Roman" w:hint="eastAsia"/>
          <w:sz w:val="24"/>
          <w:szCs w:val="24"/>
        </w:rPr>
        <w:t>Seven fosmid sequences</w:t>
      </w:r>
      <w:r w:rsidR="00275552">
        <w:rPr>
          <w:rFonts w:ascii="Times New Roman" w:hAnsi="Times New Roman" w:cs="Times New Roman" w:hint="eastAsia"/>
          <w:sz w:val="24"/>
          <w:szCs w:val="24"/>
        </w:rPr>
        <w:t xml:space="preserve"> were aligned to </w:t>
      </w:r>
      <w:r w:rsidR="00F609EE">
        <w:rPr>
          <w:rFonts w:ascii="Times New Roman" w:hAnsi="Times New Roman" w:cs="Times New Roman"/>
          <w:sz w:val="24"/>
          <w:szCs w:val="24"/>
        </w:rPr>
        <w:t xml:space="preserve">the </w:t>
      </w:r>
      <w:r w:rsidR="00275552">
        <w:rPr>
          <w:rFonts w:ascii="Times New Roman" w:hAnsi="Times New Roman" w:cs="Times New Roman" w:hint="eastAsia"/>
          <w:sz w:val="24"/>
          <w:szCs w:val="24"/>
        </w:rPr>
        <w:t>assembled geno</w:t>
      </w:r>
      <w:r w:rsidR="00275552" w:rsidRPr="00B361C6">
        <w:rPr>
          <w:rFonts w:ascii="Times New Roman" w:hAnsi="Times New Roman" w:cs="Times New Roman" w:hint="eastAsia"/>
          <w:sz w:val="24"/>
          <w:szCs w:val="24"/>
        </w:rPr>
        <w:t xml:space="preserve">me and displayed </w:t>
      </w:r>
      <w:r w:rsidR="009965C0">
        <w:rPr>
          <w:rFonts w:ascii="Times New Roman" w:hAnsi="Times New Roman" w:cs="Times New Roman" w:hint="eastAsia"/>
          <w:sz w:val="24"/>
          <w:szCs w:val="24"/>
        </w:rPr>
        <w:t xml:space="preserve">with </w:t>
      </w:r>
      <w:r w:rsidR="00042F2C">
        <w:rPr>
          <w:rFonts w:ascii="Times New Roman" w:hAnsi="Times New Roman" w:cs="Times New Roman"/>
          <w:sz w:val="24"/>
          <w:szCs w:val="24"/>
        </w:rPr>
        <w:t>a one-</w:t>
      </w:r>
      <w:r w:rsidR="00042F2C" w:rsidRPr="00B361C6">
        <w:rPr>
          <w:rFonts w:ascii="Times New Roman" w:hAnsi="Times New Roman" w:cs="Times New Roman"/>
          <w:sz w:val="24"/>
          <w:szCs w:val="24"/>
        </w:rPr>
        <w:t>to</w:t>
      </w:r>
      <w:r w:rsidR="00042F2C">
        <w:rPr>
          <w:rFonts w:ascii="Times New Roman" w:hAnsi="Times New Roman" w:cs="Times New Roman"/>
          <w:sz w:val="24"/>
          <w:szCs w:val="24"/>
        </w:rPr>
        <w:t>-</w:t>
      </w:r>
      <w:r w:rsidR="00275552" w:rsidRPr="00B361C6">
        <w:rPr>
          <w:rFonts w:ascii="Times New Roman" w:hAnsi="Times New Roman" w:cs="Times New Roman"/>
          <w:sz w:val="24"/>
          <w:szCs w:val="24"/>
        </w:rPr>
        <w:t>one correspondence</w:t>
      </w:r>
      <w:r w:rsidR="00275552" w:rsidRPr="00B361C6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B21025">
        <w:rPr>
          <w:rFonts w:ascii="Times New Roman" w:hAnsi="Times New Roman" w:cs="Times New Roman"/>
          <w:sz w:val="24"/>
          <w:szCs w:val="24"/>
        </w:rPr>
        <w:t>as</w:t>
      </w:r>
      <w:r w:rsidR="00B21025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275552">
        <w:rPr>
          <w:rFonts w:ascii="Times New Roman" w:hAnsi="Times New Roman" w:cs="Times New Roman" w:hint="eastAsia"/>
          <w:sz w:val="24"/>
          <w:szCs w:val="24"/>
        </w:rPr>
        <w:t xml:space="preserve">a single scaffold </w:t>
      </w:r>
      <w:r w:rsidR="00042F2C">
        <w:rPr>
          <w:rFonts w:ascii="Times New Roman" w:hAnsi="Times New Roman" w:cs="Times New Roman"/>
          <w:sz w:val="24"/>
          <w:szCs w:val="24"/>
        </w:rPr>
        <w:t xml:space="preserve">with </w:t>
      </w:r>
      <w:r w:rsidR="00275552">
        <w:rPr>
          <w:rFonts w:ascii="Times New Roman" w:hAnsi="Times New Roman" w:cs="Times New Roman"/>
          <w:sz w:val="24"/>
          <w:szCs w:val="24"/>
        </w:rPr>
        <w:t>some gaps</w:t>
      </w:r>
      <w:r w:rsidR="00042F2C">
        <w:rPr>
          <w:rFonts w:ascii="Times New Roman" w:hAnsi="Times New Roman" w:cs="Times New Roman"/>
          <w:sz w:val="24"/>
          <w:szCs w:val="24"/>
        </w:rPr>
        <w:t>.</w:t>
      </w:r>
      <w:r w:rsidR="00275552">
        <w:rPr>
          <w:rFonts w:ascii="Times New Roman" w:hAnsi="Times New Roman" w:cs="Times New Roman"/>
          <w:sz w:val="24"/>
          <w:szCs w:val="24"/>
        </w:rPr>
        <w:t xml:space="preserve"> </w:t>
      </w:r>
      <w:r w:rsidR="00275552">
        <w:rPr>
          <w:rFonts w:ascii="Times New Roman" w:hAnsi="Times New Roman" w:cs="Times New Roman" w:hint="eastAsia"/>
          <w:sz w:val="24"/>
          <w:szCs w:val="24"/>
        </w:rPr>
        <w:t>The</w:t>
      </w:r>
      <w:r w:rsidR="00275552" w:rsidRPr="009236B8">
        <w:rPr>
          <w:rFonts w:ascii="Times New Roman" w:hAnsi="Times New Roman" w:cs="Times New Roman"/>
          <w:sz w:val="24"/>
          <w:szCs w:val="24"/>
        </w:rPr>
        <w:t xml:space="preserve"> white bars</w:t>
      </w:r>
      <w:r w:rsidR="00275552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275552" w:rsidRPr="009236B8">
        <w:rPr>
          <w:rFonts w:ascii="Times New Roman" w:hAnsi="Times New Roman" w:cs="Times New Roman"/>
          <w:sz w:val="24"/>
          <w:szCs w:val="24"/>
        </w:rPr>
        <w:t>represent</w:t>
      </w:r>
      <w:r w:rsidR="00275552">
        <w:rPr>
          <w:rFonts w:ascii="Times New Roman" w:hAnsi="Times New Roman" w:cs="Times New Roman" w:hint="eastAsia"/>
          <w:sz w:val="24"/>
          <w:szCs w:val="24"/>
        </w:rPr>
        <w:t xml:space="preserve"> gaps and t</w:t>
      </w:r>
      <w:r w:rsidR="00275552" w:rsidRPr="009236B8">
        <w:rPr>
          <w:rFonts w:ascii="Times New Roman" w:hAnsi="Times New Roman" w:cs="Times New Roman"/>
          <w:sz w:val="24"/>
          <w:szCs w:val="24"/>
        </w:rPr>
        <w:t xml:space="preserve">he yellow polygons represent regions </w:t>
      </w:r>
      <w:r w:rsidR="00042F2C">
        <w:rPr>
          <w:rFonts w:ascii="Times New Roman" w:hAnsi="Times New Roman" w:cs="Times New Roman"/>
          <w:sz w:val="24"/>
          <w:szCs w:val="24"/>
        </w:rPr>
        <w:t>of good</w:t>
      </w:r>
      <w:r w:rsidR="00042F2C" w:rsidRPr="009236B8">
        <w:rPr>
          <w:rFonts w:ascii="Times New Roman" w:hAnsi="Times New Roman" w:cs="Times New Roman"/>
          <w:sz w:val="24"/>
          <w:szCs w:val="24"/>
        </w:rPr>
        <w:t xml:space="preserve"> </w:t>
      </w:r>
      <w:r w:rsidR="00042F2C">
        <w:rPr>
          <w:rFonts w:ascii="Times New Roman" w:hAnsi="Times New Roman" w:cs="Times New Roman"/>
          <w:sz w:val="24"/>
          <w:szCs w:val="24"/>
        </w:rPr>
        <w:t xml:space="preserve">alignment of </w:t>
      </w:r>
      <w:r w:rsidR="00275552" w:rsidRPr="009236B8">
        <w:rPr>
          <w:rFonts w:ascii="Times New Roman" w:hAnsi="Times New Roman" w:cs="Times New Roman"/>
          <w:sz w:val="24"/>
          <w:szCs w:val="24"/>
        </w:rPr>
        <w:t>the fosm</w:t>
      </w:r>
      <w:r w:rsidR="00275552">
        <w:rPr>
          <w:rFonts w:ascii="Times New Roman" w:hAnsi="Times New Roman" w:cs="Times New Roman"/>
          <w:sz w:val="24"/>
          <w:szCs w:val="24"/>
        </w:rPr>
        <w:t xml:space="preserve">id clone sequence </w:t>
      </w:r>
      <w:r w:rsidR="00275552" w:rsidRPr="009236B8">
        <w:rPr>
          <w:rFonts w:ascii="Times New Roman" w:hAnsi="Times New Roman" w:cs="Times New Roman"/>
          <w:sz w:val="24"/>
          <w:szCs w:val="24"/>
        </w:rPr>
        <w:t>with the scaffold sequence</w:t>
      </w:r>
      <w:r w:rsidR="00275552">
        <w:rPr>
          <w:rFonts w:ascii="Times New Roman" w:hAnsi="Times New Roman" w:cs="Times New Roman" w:hint="eastAsia"/>
          <w:sz w:val="24"/>
          <w:szCs w:val="24"/>
        </w:rPr>
        <w:t>s. Sequenc</w:t>
      </w:r>
      <w:r w:rsidR="00275552" w:rsidRPr="00B361C6">
        <w:rPr>
          <w:rFonts w:ascii="Times New Roman" w:hAnsi="Times New Roman" w:cs="Times New Roman" w:hint="eastAsia"/>
          <w:sz w:val="24"/>
          <w:szCs w:val="24"/>
        </w:rPr>
        <w:t>ing depths were</w:t>
      </w:r>
      <w:r w:rsidR="00275552" w:rsidRPr="00B361C6">
        <w:rPr>
          <w:rFonts w:ascii="Times New Roman" w:hAnsi="Times New Roman" w:cs="Times New Roman"/>
          <w:sz w:val="24"/>
          <w:szCs w:val="24"/>
        </w:rPr>
        <w:t xml:space="preserve"> calculated by mapping</w:t>
      </w:r>
      <w:r w:rsidR="00275552" w:rsidRPr="00B361C6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275552" w:rsidRPr="00B361C6">
        <w:rPr>
          <w:rFonts w:ascii="Times New Roman" w:hAnsi="Times New Roman" w:cs="Times New Roman"/>
          <w:sz w:val="24"/>
          <w:szCs w:val="24"/>
        </w:rPr>
        <w:t xml:space="preserve">short reads </w:t>
      </w:r>
      <w:r w:rsidR="00275552" w:rsidRPr="00B361C6">
        <w:rPr>
          <w:rFonts w:ascii="Times New Roman" w:hAnsi="Times New Roman" w:cs="Times New Roman" w:hint="eastAsia"/>
          <w:sz w:val="24"/>
          <w:szCs w:val="24"/>
        </w:rPr>
        <w:t>to</w:t>
      </w:r>
      <w:r w:rsidR="00275552" w:rsidRPr="00B361C6">
        <w:rPr>
          <w:rFonts w:ascii="Times New Roman" w:hAnsi="Times New Roman" w:cs="Times New Roman"/>
          <w:sz w:val="24"/>
          <w:szCs w:val="24"/>
        </w:rPr>
        <w:t xml:space="preserve"> the fosmid</w:t>
      </w:r>
      <w:r w:rsidR="00275552" w:rsidRPr="00B361C6">
        <w:rPr>
          <w:rFonts w:ascii="Times New Roman" w:hAnsi="Times New Roman" w:cs="Times New Roman" w:hint="eastAsia"/>
          <w:sz w:val="24"/>
          <w:szCs w:val="24"/>
        </w:rPr>
        <w:t xml:space="preserve"> sequences</w:t>
      </w:r>
      <w:r w:rsidR="009D03E1">
        <w:rPr>
          <w:rFonts w:ascii="Times New Roman" w:hAnsi="Times New Roman" w:cs="Times New Roman"/>
          <w:sz w:val="24"/>
          <w:szCs w:val="24"/>
        </w:rPr>
        <w:t>.</w:t>
      </w:r>
      <w:r w:rsidR="00275552" w:rsidRPr="00B361C6">
        <w:rPr>
          <w:rFonts w:ascii="Times New Roman" w:hAnsi="Times New Roman" w:cs="Times New Roman" w:hint="eastAsia"/>
          <w:sz w:val="24"/>
          <w:szCs w:val="24"/>
        </w:rPr>
        <w:t xml:space="preserve"> All</w:t>
      </w:r>
      <w:r w:rsidR="00275552">
        <w:rPr>
          <w:rFonts w:ascii="Times New Roman" w:hAnsi="Times New Roman" w:cs="Times New Roman" w:hint="eastAsia"/>
          <w:sz w:val="24"/>
          <w:szCs w:val="24"/>
        </w:rPr>
        <w:t xml:space="preserve"> seven </w:t>
      </w:r>
      <w:r w:rsidR="009D03E1">
        <w:rPr>
          <w:rFonts w:ascii="Times New Roman" w:hAnsi="Times New Roman" w:cs="Times New Roman"/>
          <w:sz w:val="24"/>
          <w:szCs w:val="24"/>
        </w:rPr>
        <w:t xml:space="preserve">fosmid </w:t>
      </w:r>
      <w:r w:rsidR="00275552">
        <w:rPr>
          <w:rFonts w:ascii="Times New Roman" w:hAnsi="Times New Roman" w:cs="Times New Roman" w:hint="eastAsia"/>
          <w:sz w:val="24"/>
          <w:szCs w:val="24"/>
        </w:rPr>
        <w:t xml:space="preserve">sequences </w:t>
      </w:r>
      <w:r w:rsidR="009D03E1">
        <w:rPr>
          <w:rFonts w:ascii="Times New Roman" w:hAnsi="Times New Roman" w:cs="Times New Roman"/>
          <w:sz w:val="24"/>
          <w:szCs w:val="24"/>
        </w:rPr>
        <w:t>showed</w:t>
      </w:r>
      <w:r w:rsidR="00275552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9965C0" w:rsidRPr="009965C0">
        <w:rPr>
          <w:rFonts w:ascii="Times New Roman" w:hAnsi="Times New Roman" w:cs="Times New Roman"/>
          <w:sz w:val="24"/>
          <w:szCs w:val="24"/>
        </w:rPr>
        <w:t>conserved</w:t>
      </w:r>
      <w:r w:rsidR="00275552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275552" w:rsidRPr="00B361C6">
        <w:rPr>
          <w:rFonts w:ascii="Times New Roman" w:hAnsi="Times New Roman" w:cs="Times New Roman"/>
          <w:sz w:val="24"/>
          <w:szCs w:val="24"/>
        </w:rPr>
        <w:t>synteny</w:t>
      </w:r>
      <w:r w:rsidR="00275552" w:rsidRPr="00B361C6">
        <w:rPr>
          <w:rFonts w:ascii="Times New Roman" w:hAnsi="Times New Roman" w:cs="Times New Roman" w:hint="eastAsia"/>
          <w:sz w:val="24"/>
          <w:szCs w:val="24"/>
        </w:rPr>
        <w:t xml:space="preserve"> with </w:t>
      </w:r>
      <w:r w:rsidR="004921AF">
        <w:rPr>
          <w:rFonts w:ascii="Times New Roman" w:hAnsi="Times New Roman" w:cs="Times New Roman"/>
          <w:sz w:val="24"/>
          <w:szCs w:val="24"/>
        </w:rPr>
        <w:t xml:space="preserve">and </w:t>
      </w:r>
      <w:r w:rsidR="004921AF" w:rsidRPr="00B361C6">
        <w:rPr>
          <w:rFonts w:ascii="Times New Roman" w:hAnsi="Times New Roman" w:cs="Times New Roman" w:hint="eastAsia"/>
          <w:sz w:val="24"/>
          <w:szCs w:val="24"/>
        </w:rPr>
        <w:t>high coverage</w:t>
      </w:r>
      <w:r w:rsidR="004921AF" w:rsidRPr="00B361C6" w:rsidDel="004921AF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4921AF">
        <w:rPr>
          <w:rFonts w:ascii="Times New Roman" w:hAnsi="Times New Roman" w:cs="Times New Roman"/>
          <w:sz w:val="24"/>
          <w:szCs w:val="24"/>
        </w:rPr>
        <w:t>of the</w:t>
      </w:r>
      <w:r w:rsidR="004921AF" w:rsidRPr="00B361C6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275552" w:rsidRPr="00B361C6">
        <w:rPr>
          <w:rFonts w:ascii="Times New Roman" w:hAnsi="Times New Roman" w:cs="Times New Roman" w:hint="eastAsia"/>
          <w:sz w:val="24"/>
          <w:szCs w:val="24"/>
        </w:rPr>
        <w:t xml:space="preserve">assembled </w:t>
      </w:r>
      <w:r w:rsidR="004921AF">
        <w:rPr>
          <w:rFonts w:ascii="Times New Roman" w:hAnsi="Times New Roman" w:cs="Times New Roman"/>
          <w:sz w:val="24"/>
          <w:szCs w:val="24"/>
        </w:rPr>
        <w:t xml:space="preserve">quail </w:t>
      </w:r>
      <w:r w:rsidR="00275552" w:rsidRPr="00B361C6">
        <w:rPr>
          <w:rFonts w:ascii="Times New Roman" w:hAnsi="Times New Roman" w:cs="Times New Roman" w:hint="eastAsia"/>
          <w:sz w:val="24"/>
          <w:szCs w:val="24"/>
        </w:rPr>
        <w:t>genome</w:t>
      </w:r>
      <w:r w:rsidR="00115869">
        <w:rPr>
          <w:rFonts w:ascii="Times New Roman" w:hAnsi="Times New Roman" w:cs="Times New Roman"/>
          <w:sz w:val="24"/>
          <w:szCs w:val="24"/>
        </w:rPr>
        <w:t xml:space="preserve"> </w:t>
      </w:r>
      <w:r w:rsidR="00275552" w:rsidRPr="00B361C6">
        <w:rPr>
          <w:rFonts w:ascii="Times New Roman" w:hAnsi="Times New Roman" w:cs="Times New Roman" w:hint="eastAsia"/>
          <w:sz w:val="24"/>
          <w:szCs w:val="24"/>
        </w:rPr>
        <w:t>(</w:t>
      </w:r>
      <w:r>
        <w:rPr>
          <w:rFonts w:ascii="Times New Roman" w:hAnsi="Times New Roman" w:cs="Times New Roman"/>
          <w:b/>
          <w:sz w:val="24"/>
          <w:szCs w:val="24"/>
        </w:rPr>
        <w:t>Table S</w:t>
      </w:r>
      <w:r w:rsidR="00275552" w:rsidRPr="009236B8">
        <w:rPr>
          <w:rFonts w:ascii="Times New Roman" w:hAnsi="Times New Roman" w:cs="Times New Roman"/>
          <w:b/>
          <w:sz w:val="24"/>
          <w:szCs w:val="24"/>
        </w:rPr>
        <w:t>3</w:t>
      </w:r>
      <w:r w:rsidR="00275552" w:rsidRPr="00B361C6">
        <w:rPr>
          <w:rFonts w:ascii="Times New Roman" w:hAnsi="Times New Roman" w:cs="Times New Roman" w:hint="eastAsia"/>
          <w:sz w:val="24"/>
          <w:szCs w:val="24"/>
        </w:rPr>
        <w:t>).</w:t>
      </w:r>
    </w:p>
    <w:p w14:paraId="4C5A969D" w14:textId="77777777" w:rsidR="00275552" w:rsidRPr="00B361C6" w:rsidRDefault="00275552" w:rsidP="00275552">
      <w:pPr>
        <w:tabs>
          <w:tab w:val="left" w:pos="3481"/>
        </w:tabs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A50D9DB" w14:textId="77777777" w:rsidR="00275552" w:rsidRPr="0005009D" w:rsidRDefault="00275552" w:rsidP="00275552">
      <w:pPr>
        <w:tabs>
          <w:tab w:val="left" w:pos="3481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5009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E2B9F83" wp14:editId="3A9320E8">
            <wp:extent cx="5274310" cy="4384743"/>
            <wp:effectExtent l="0" t="0" r="2540" b="0"/>
            <wp:docPr id="12" name="图片 12" descr="E:\鹌鹑基因组\Quail\聚类图片\ortholog.branch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鹌鹑基因组\Quail\聚类图片\ortholog.branchar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271B7" w14:textId="48D00D3A" w:rsidR="00275552" w:rsidRPr="004C6751" w:rsidRDefault="00070D50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Figure S</w:t>
      </w:r>
      <w:r w:rsidR="009C6918">
        <w:rPr>
          <w:rFonts w:ascii="Times New Roman" w:hAnsi="Times New Roman" w:cs="Times New Roman" w:hint="eastAsia"/>
          <w:b/>
          <w:sz w:val="24"/>
          <w:szCs w:val="24"/>
        </w:rPr>
        <w:t>5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75552" w:rsidRPr="0005009D">
        <w:rPr>
          <w:rFonts w:ascii="Times New Roman" w:hAnsi="Times New Roman" w:cs="Times New Roman" w:hint="eastAsia"/>
          <w:b/>
          <w:sz w:val="24"/>
          <w:szCs w:val="24"/>
        </w:rPr>
        <w:t>Co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>m</w:t>
      </w:r>
      <w:r w:rsidR="00275552" w:rsidRPr="0005009D">
        <w:rPr>
          <w:rFonts w:ascii="Times New Roman" w:hAnsi="Times New Roman" w:cs="Times New Roman" w:hint="eastAsia"/>
          <w:b/>
          <w:sz w:val="24"/>
          <w:szCs w:val="24"/>
        </w:rPr>
        <w:t xml:space="preserve">parison of </w:t>
      </w:r>
      <w:bookmarkStart w:id="4" w:name="OLE_LINK20"/>
      <w:bookmarkStart w:id="5" w:name="OLE_LINK21"/>
      <w:r w:rsidR="00275552" w:rsidRPr="0005009D">
        <w:rPr>
          <w:rFonts w:ascii="Times New Roman" w:hAnsi="Times New Roman" w:cs="Times New Roman" w:hint="eastAsia"/>
          <w:b/>
          <w:sz w:val="24"/>
          <w:szCs w:val="24"/>
        </w:rPr>
        <w:t>o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>rtholog</w:t>
      </w:r>
      <w:r w:rsidR="007A06F2">
        <w:rPr>
          <w:rFonts w:ascii="Times New Roman" w:hAnsi="Times New Roman" w:cs="Times New Roman"/>
          <w:b/>
          <w:sz w:val="24"/>
          <w:szCs w:val="24"/>
        </w:rPr>
        <w:t>o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>u</w:t>
      </w:r>
      <w:r w:rsidR="007A06F2">
        <w:rPr>
          <w:rFonts w:ascii="Times New Roman" w:hAnsi="Times New Roman" w:cs="Times New Roman"/>
          <w:b/>
          <w:sz w:val="24"/>
          <w:szCs w:val="24"/>
        </w:rPr>
        <w:t>s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 xml:space="preserve"> genes</w:t>
      </w:r>
      <w:bookmarkEnd w:id="4"/>
      <w:bookmarkEnd w:id="5"/>
      <w:r w:rsidR="00275552" w:rsidRPr="0005009D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 xml:space="preserve">among </w:t>
      </w:r>
      <w:r w:rsidR="007A06F2">
        <w:rPr>
          <w:rFonts w:ascii="Times New Roman" w:hAnsi="Times New Roman" w:cs="Times New Roman"/>
          <w:b/>
          <w:sz w:val="24"/>
          <w:szCs w:val="24"/>
        </w:rPr>
        <w:t>12</w:t>
      </w:r>
      <w:r w:rsidR="007A06F2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275552">
        <w:rPr>
          <w:rFonts w:ascii="Times New Roman" w:hAnsi="Times New Roman" w:cs="Times New Roman" w:hint="eastAsia"/>
          <w:b/>
          <w:sz w:val="24"/>
          <w:szCs w:val="24"/>
        </w:rPr>
        <w:t xml:space="preserve">species. </w:t>
      </w:r>
      <w:r w:rsidR="00275552" w:rsidRPr="00DB3CE7">
        <w:rPr>
          <w:rFonts w:ascii="Times New Roman" w:hAnsi="Times New Roman" w:cs="Times New Roman" w:hint="eastAsia"/>
          <w:sz w:val="24"/>
          <w:szCs w:val="24"/>
        </w:rPr>
        <w:t xml:space="preserve">The </w:t>
      </w:r>
      <w:r w:rsidR="007A06F2">
        <w:rPr>
          <w:rFonts w:ascii="Times New Roman" w:hAnsi="Times New Roman" w:cs="Times New Roman"/>
          <w:sz w:val="24"/>
          <w:szCs w:val="24"/>
        </w:rPr>
        <w:t>number of orthologous genes in 12</w:t>
      </w:r>
      <w:r w:rsidR="00275552" w:rsidRPr="00DB3CE7">
        <w:rPr>
          <w:rFonts w:ascii="Times New Roman" w:hAnsi="Times New Roman" w:cs="Times New Roman" w:hint="eastAsia"/>
          <w:sz w:val="24"/>
          <w:szCs w:val="24"/>
        </w:rPr>
        <w:t xml:space="preserve"> species includ</w:t>
      </w:r>
      <w:r w:rsidR="007A06F2">
        <w:rPr>
          <w:rFonts w:ascii="Times New Roman" w:hAnsi="Times New Roman" w:cs="Times New Roman"/>
          <w:sz w:val="24"/>
          <w:szCs w:val="24"/>
        </w:rPr>
        <w:t>ing</w:t>
      </w:r>
      <w:r w:rsidR="00275552" w:rsidRPr="00DB3CE7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1C38AD">
        <w:rPr>
          <w:rFonts w:ascii="Times New Roman" w:hAnsi="Times New Roman" w:cs="Times New Roman"/>
          <w:i/>
          <w:sz w:val="24"/>
          <w:szCs w:val="24"/>
        </w:rPr>
        <w:t>Coturnix japonica</w:t>
      </w:r>
      <w:r w:rsidR="001C38AD">
        <w:rPr>
          <w:rFonts w:ascii="Times New Roman" w:hAnsi="Times New Roman" w:cs="Times New Roman"/>
          <w:sz w:val="24"/>
          <w:szCs w:val="24"/>
        </w:rPr>
        <w:t xml:space="preserve"> (quail), </w:t>
      </w:r>
      <w:r w:rsidR="001C38AD">
        <w:rPr>
          <w:rFonts w:ascii="Times New Roman" w:hAnsi="Times New Roman" w:cs="Times New Roman"/>
          <w:i/>
          <w:sz w:val="24"/>
          <w:szCs w:val="24"/>
        </w:rPr>
        <w:t>Gallus</w:t>
      </w:r>
      <w:r w:rsidR="001C38AD" w:rsidRPr="008266A8">
        <w:rPr>
          <w:rFonts w:ascii="Times New Roman" w:hAnsi="Times New Roman" w:cs="Times New Roman"/>
          <w:i/>
          <w:sz w:val="24"/>
          <w:szCs w:val="24"/>
        </w:rPr>
        <w:t xml:space="preserve"> gallus </w:t>
      </w:r>
      <w:r w:rsidR="001C38AD" w:rsidRPr="008266A8">
        <w:rPr>
          <w:rFonts w:ascii="Times New Roman" w:hAnsi="Times New Roman" w:cs="Times New Roman"/>
          <w:sz w:val="24"/>
          <w:szCs w:val="24"/>
        </w:rPr>
        <w:t xml:space="preserve">(chicken), </w:t>
      </w:r>
      <w:r w:rsidR="001C38AD">
        <w:rPr>
          <w:rFonts w:ascii="Times New Roman" w:hAnsi="Times New Roman" w:cs="Times New Roman"/>
          <w:i/>
          <w:sz w:val="24"/>
          <w:szCs w:val="24"/>
        </w:rPr>
        <w:t>Anas</w:t>
      </w:r>
      <w:r w:rsidR="001C38AD" w:rsidRPr="008266A8">
        <w:rPr>
          <w:rFonts w:ascii="Times New Roman" w:hAnsi="Times New Roman" w:cs="Times New Roman"/>
          <w:i/>
          <w:sz w:val="24"/>
          <w:szCs w:val="24"/>
        </w:rPr>
        <w:t xml:space="preserve"> platyrhynchos </w:t>
      </w:r>
      <w:r w:rsidR="001C38AD" w:rsidRPr="008266A8">
        <w:rPr>
          <w:rFonts w:ascii="Times New Roman" w:hAnsi="Times New Roman" w:cs="Times New Roman"/>
          <w:sz w:val="24"/>
          <w:szCs w:val="24"/>
        </w:rPr>
        <w:t xml:space="preserve">(duck), </w:t>
      </w:r>
      <w:r w:rsidR="001C38AD" w:rsidRPr="008266A8">
        <w:rPr>
          <w:rFonts w:ascii="Times New Roman" w:hAnsi="Times New Roman" w:cs="Times New Roman"/>
          <w:i/>
          <w:sz w:val="24"/>
          <w:szCs w:val="24"/>
        </w:rPr>
        <w:t>C</w:t>
      </w:r>
      <w:r w:rsidR="001C38AD">
        <w:rPr>
          <w:rFonts w:ascii="Times New Roman" w:hAnsi="Times New Roman" w:cs="Times New Roman"/>
          <w:i/>
          <w:sz w:val="24"/>
          <w:szCs w:val="24"/>
        </w:rPr>
        <w:t>olumba</w:t>
      </w:r>
      <w:r w:rsidR="001C38AD" w:rsidRPr="008266A8">
        <w:rPr>
          <w:rFonts w:ascii="Times New Roman" w:hAnsi="Times New Roman" w:cs="Times New Roman"/>
          <w:i/>
          <w:sz w:val="24"/>
          <w:szCs w:val="24"/>
        </w:rPr>
        <w:t xml:space="preserve"> livia </w:t>
      </w:r>
      <w:r w:rsidR="001C38AD" w:rsidRPr="008266A8">
        <w:rPr>
          <w:rFonts w:ascii="Times New Roman" w:hAnsi="Times New Roman" w:cs="Times New Roman"/>
          <w:sz w:val="24"/>
          <w:szCs w:val="24"/>
        </w:rPr>
        <w:t xml:space="preserve">(pigeon), </w:t>
      </w:r>
      <w:r w:rsidR="001C38AD" w:rsidRPr="008266A8">
        <w:rPr>
          <w:rFonts w:ascii="Times New Roman" w:hAnsi="Times New Roman" w:cs="Times New Roman"/>
          <w:i/>
          <w:sz w:val="24"/>
          <w:szCs w:val="24"/>
        </w:rPr>
        <w:t>F</w:t>
      </w:r>
      <w:r w:rsidR="001C38AD">
        <w:rPr>
          <w:rFonts w:ascii="Times New Roman" w:hAnsi="Times New Roman" w:cs="Times New Roman"/>
          <w:i/>
          <w:sz w:val="24"/>
          <w:szCs w:val="24"/>
        </w:rPr>
        <w:t>alco</w:t>
      </w:r>
      <w:r w:rsidR="001C38AD" w:rsidRPr="008266A8">
        <w:rPr>
          <w:rFonts w:ascii="Times New Roman" w:hAnsi="Times New Roman" w:cs="Times New Roman"/>
          <w:i/>
          <w:sz w:val="24"/>
          <w:szCs w:val="24"/>
        </w:rPr>
        <w:t xml:space="preserve"> cherrug </w:t>
      </w:r>
      <w:r w:rsidR="001C38AD" w:rsidRPr="008266A8">
        <w:rPr>
          <w:rFonts w:ascii="Times New Roman" w:hAnsi="Times New Roman" w:cs="Times New Roman"/>
          <w:sz w:val="24"/>
          <w:szCs w:val="24"/>
        </w:rPr>
        <w:t>(</w:t>
      </w:r>
      <w:r w:rsidR="001C38AD">
        <w:rPr>
          <w:rFonts w:ascii="Times New Roman" w:hAnsi="Times New Roman" w:cs="Times New Roman"/>
          <w:sz w:val="24"/>
          <w:szCs w:val="24"/>
        </w:rPr>
        <w:t>S</w:t>
      </w:r>
      <w:r w:rsidR="001C38AD" w:rsidRPr="008266A8">
        <w:rPr>
          <w:rFonts w:ascii="Times New Roman" w:hAnsi="Times New Roman" w:cs="Times New Roman"/>
          <w:sz w:val="24"/>
          <w:szCs w:val="24"/>
        </w:rPr>
        <w:t xml:space="preserve">aker falcon), </w:t>
      </w:r>
      <w:r w:rsidR="001C38AD">
        <w:rPr>
          <w:rFonts w:ascii="Times New Roman" w:hAnsi="Times New Roman" w:cs="Times New Roman"/>
          <w:i/>
          <w:sz w:val="24"/>
          <w:szCs w:val="24"/>
        </w:rPr>
        <w:t>Falco</w:t>
      </w:r>
      <w:r w:rsidR="001C38AD" w:rsidRPr="008266A8">
        <w:rPr>
          <w:rFonts w:ascii="Times New Roman" w:hAnsi="Times New Roman" w:cs="Times New Roman"/>
          <w:i/>
          <w:sz w:val="24"/>
          <w:szCs w:val="24"/>
        </w:rPr>
        <w:t xml:space="preserve"> peregrinus </w:t>
      </w:r>
      <w:r w:rsidR="001C38AD" w:rsidRPr="008266A8">
        <w:rPr>
          <w:rFonts w:ascii="Times New Roman" w:hAnsi="Times New Roman" w:cs="Times New Roman"/>
          <w:sz w:val="24"/>
          <w:szCs w:val="24"/>
        </w:rPr>
        <w:t>(</w:t>
      </w:r>
      <w:r w:rsidR="001C38AD">
        <w:rPr>
          <w:rFonts w:ascii="Times New Roman" w:hAnsi="Times New Roman" w:cs="Times New Roman"/>
          <w:sz w:val="24"/>
          <w:szCs w:val="24"/>
        </w:rPr>
        <w:t>P</w:t>
      </w:r>
      <w:r w:rsidR="001C38AD" w:rsidRPr="008266A8">
        <w:rPr>
          <w:rFonts w:ascii="Times New Roman" w:hAnsi="Times New Roman" w:cs="Times New Roman"/>
          <w:sz w:val="24"/>
          <w:szCs w:val="24"/>
        </w:rPr>
        <w:t xml:space="preserve">eregrine falcon), </w:t>
      </w:r>
      <w:r w:rsidR="001C38AD" w:rsidRPr="008266A8">
        <w:rPr>
          <w:rFonts w:ascii="Times New Roman" w:hAnsi="Times New Roman" w:cs="Times New Roman"/>
          <w:i/>
          <w:sz w:val="24"/>
          <w:szCs w:val="24"/>
        </w:rPr>
        <w:t>F</w:t>
      </w:r>
      <w:r w:rsidR="001C38AD">
        <w:rPr>
          <w:rFonts w:ascii="Times New Roman" w:hAnsi="Times New Roman" w:cs="Times New Roman"/>
          <w:i/>
          <w:sz w:val="24"/>
          <w:szCs w:val="24"/>
        </w:rPr>
        <w:t>icedula</w:t>
      </w:r>
      <w:r w:rsidR="001C38AD" w:rsidRPr="008266A8">
        <w:rPr>
          <w:rFonts w:ascii="Times New Roman" w:hAnsi="Times New Roman" w:cs="Times New Roman"/>
          <w:i/>
          <w:sz w:val="24"/>
          <w:szCs w:val="24"/>
        </w:rPr>
        <w:t xml:space="preserve"> albicollis </w:t>
      </w:r>
      <w:r w:rsidR="001C38AD" w:rsidRPr="008266A8">
        <w:rPr>
          <w:rFonts w:ascii="Times New Roman" w:hAnsi="Times New Roman" w:cs="Times New Roman"/>
          <w:sz w:val="24"/>
          <w:szCs w:val="24"/>
        </w:rPr>
        <w:t xml:space="preserve">(collared flycatcher), </w:t>
      </w:r>
      <w:r w:rsidR="001C38AD" w:rsidRPr="008266A8">
        <w:rPr>
          <w:rFonts w:ascii="Times New Roman" w:hAnsi="Times New Roman" w:cs="Times New Roman"/>
          <w:i/>
          <w:sz w:val="24"/>
          <w:szCs w:val="24"/>
        </w:rPr>
        <w:t>G</w:t>
      </w:r>
      <w:r w:rsidR="001C38AD">
        <w:rPr>
          <w:rFonts w:ascii="Times New Roman" w:hAnsi="Times New Roman" w:cs="Times New Roman"/>
          <w:i/>
          <w:sz w:val="24"/>
          <w:szCs w:val="24"/>
        </w:rPr>
        <w:t>eospiza</w:t>
      </w:r>
      <w:r w:rsidR="001C38AD" w:rsidRPr="008266A8">
        <w:rPr>
          <w:rFonts w:ascii="Times New Roman" w:hAnsi="Times New Roman" w:cs="Times New Roman"/>
          <w:i/>
          <w:sz w:val="24"/>
          <w:szCs w:val="24"/>
        </w:rPr>
        <w:t xml:space="preserve"> fortis </w:t>
      </w:r>
      <w:r w:rsidR="001C38AD" w:rsidRPr="008266A8">
        <w:rPr>
          <w:rFonts w:ascii="Times New Roman" w:hAnsi="Times New Roman" w:cs="Times New Roman"/>
          <w:sz w:val="24"/>
          <w:szCs w:val="24"/>
        </w:rPr>
        <w:t xml:space="preserve">(medium ground finch), </w:t>
      </w:r>
      <w:r w:rsidR="001C38AD">
        <w:rPr>
          <w:rFonts w:ascii="Times New Roman" w:hAnsi="Times New Roman" w:cs="Times New Roman"/>
          <w:i/>
          <w:sz w:val="24"/>
          <w:szCs w:val="24"/>
        </w:rPr>
        <w:t>Meleagris</w:t>
      </w:r>
      <w:r w:rsidR="001C38AD" w:rsidRPr="008266A8">
        <w:rPr>
          <w:rFonts w:ascii="Times New Roman" w:hAnsi="Times New Roman" w:cs="Times New Roman"/>
          <w:i/>
          <w:sz w:val="24"/>
          <w:szCs w:val="24"/>
        </w:rPr>
        <w:t xml:space="preserve"> gallopavo </w:t>
      </w:r>
      <w:r w:rsidR="001C38AD" w:rsidRPr="008266A8">
        <w:rPr>
          <w:rFonts w:ascii="Times New Roman" w:hAnsi="Times New Roman" w:cs="Times New Roman"/>
          <w:sz w:val="24"/>
          <w:szCs w:val="24"/>
        </w:rPr>
        <w:t xml:space="preserve">(turkey), </w:t>
      </w:r>
      <w:r w:rsidR="001C38AD" w:rsidRPr="008266A8">
        <w:rPr>
          <w:rFonts w:ascii="Times New Roman" w:hAnsi="Times New Roman" w:cs="Times New Roman"/>
          <w:i/>
          <w:sz w:val="24"/>
          <w:szCs w:val="24"/>
        </w:rPr>
        <w:t>P</w:t>
      </w:r>
      <w:r w:rsidR="001C38AD" w:rsidRPr="00D64D96">
        <w:rPr>
          <w:rFonts w:ascii="Times New Roman" w:hAnsi="Times New Roman" w:cs="Times New Roman"/>
          <w:i/>
          <w:iCs/>
          <w:sz w:val="24"/>
          <w:szCs w:val="24"/>
        </w:rPr>
        <w:t>seudopodoces</w:t>
      </w:r>
      <w:r w:rsidR="001C38AD" w:rsidRPr="008266A8">
        <w:rPr>
          <w:rFonts w:ascii="Times New Roman" w:hAnsi="Times New Roman" w:cs="Times New Roman"/>
          <w:i/>
          <w:sz w:val="24"/>
          <w:szCs w:val="24"/>
        </w:rPr>
        <w:t xml:space="preserve"> humilis </w:t>
      </w:r>
      <w:r w:rsidR="001C38AD" w:rsidRPr="008266A8">
        <w:rPr>
          <w:rFonts w:ascii="Times New Roman" w:hAnsi="Times New Roman" w:cs="Times New Roman"/>
          <w:sz w:val="24"/>
          <w:szCs w:val="24"/>
        </w:rPr>
        <w:t xml:space="preserve">(ground tit), </w:t>
      </w:r>
      <w:r w:rsidR="001C38AD">
        <w:rPr>
          <w:rFonts w:ascii="Times New Roman" w:hAnsi="Times New Roman" w:cs="Times New Roman"/>
          <w:i/>
          <w:sz w:val="24"/>
          <w:szCs w:val="24"/>
        </w:rPr>
        <w:t>T</w:t>
      </w:r>
      <w:r w:rsidR="001C38AD" w:rsidRPr="008266A8">
        <w:rPr>
          <w:rFonts w:ascii="Times New Roman" w:hAnsi="Times New Roman" w:cs="Times New Roman"/>
          <w:i/>
          <w:sz w:val="24"/>
          <w:szCs w:val="24"/>
        </w:rPr>
        <w:t xml:space="preserve">aeniopygia guttata </w:t>
      </w:r>
      <w:r w:rsidR="001C38AD" w:rsidRPr="008266A8">
        <w:rPr>
          <w:rFonts w:ascii="Times New Roman" w:hAnsi="Times New Roman" w:cs="Times New Roman"/>
          <w:sz w:val="24"/>
          <w:szCs w:val="24"/>
        </w:rPr>
        <w:t>(zebra finch)</w:t>
      </w:r>
      <w:r w:rsidR="001C38AD">
        <w:rPr>
          <w:rFonts w:ascii="Times New Roman" w:hAnsi="Times New Roman" w:cs="Times New Roman"/>
          <w:sz w:val="24"/>
          <w:szCs w:val="24"/>
        </w:rPr>
        <w:t>,</w:t>
      </w:r>
      <w:r w:rsidR="001C38AD" w:rsidRPr="008266A8">
        <w:rPr>
          <w:rFonts w:ascii="Times New Roman" w:hAnsi="Times New Roman" w:cs="Times New Roman"/>
          <w:sz w:val="24"/>
          <w:szCs w:val="24"/>
        </w:rPr>
        <w:t xml:space="preserve"> </w:t>
      </w:r>
      <w:r w:rsidR="001C38AD">
        <w:rPr>
          <w:rFonts w:ascii="Times New Roman" w:hAnsi="Times New Roman" w:cs="Times New Roman"/>
          <w:sz w:val="24"/>
          <w:szCs w:val="24"/>
        </w:rPr>
        <w:t>with</w:t>
      </w:r>
      <w:r w:rsidR="001C38AD" w:rsidRPr="008266A8">
        <w:rPr>
          <w:rFonts w:ascii="Times New Roman" w:hAnsi="Times New Roman" w:cs="Times New Roman"/>
          <w:sz w:val="24"/>
          <w:szCs w:val="24"/>
        </w:rPr>
        <w:t xml:space="preserve"> </w:t>
      </w:r>
      <w:r w:rsidR="001C38AD">
        <w:rPr>
          <w:rFonts w:ascii="Times New Roman" w:hAnsi="Times New Roman" w:cs="Times New Roman"/>
          <w:i/>
          <w:sz w:val="24"/>
          <w:szCs w:val="24"/>
        </w:rPr>
        <w:t>Alligator</w:t>
      </w:r>
      <w:r w:rsidR="001C38AD" w:rsidRPr="008266A8">
        <w:rPr>
          <w:rFonts w:ascii="Times New Roman" w:hAnsi="Times New Roman" w:cs="Times New Roman"/>
          <w:i/>
          <w:sz w:val="24"/>
          <w:szCs w:val="24"/>
        </w:rPr>
        <w:t xml:space="preserve"> sinensis</w:t>
      </w:r>
      <w:r w:rsidR="00EC4D15">
        <w:rPr>
          <w:rFonts w:ascii="Times New Roman" w:hAnsi="Times New Roman" w:cs="Times New Roman"/>
          <w:sz w:val="24"/>
          <w:szCs w:val="24"/>
        </w:rPr>
        <w:t xml:space="preserve"> (C</w:t>
      </w:r>
      <w:r w:rsidR="001C38AD" w:rsidRPr="008266A8">
        <w:rPr>
          <w:rFonts w:ascii="Times New Roman" w:hAnsi="Times New Roman" w:cs="Times New Roman"/>
          <w:sz w:val="24"/>
          <w:szCs w:val="24"/>
        </w:rPr>
        <w:t>hinese alligator)</w:t>
      </w:r>
      <w:r w:rsidR="001C38AD">
        <w:rPr>
          <w:rFonts w:ascii="Times New Roman" w:hAnsi="Times New Roman" w:cs="Times New Roman"/>
          <w:sz w:val="24"/>
          <w:szCs w:val="24"/>
        </w:rPr>
        <w:t xml:space="preserve"> as an outgroup</w:t>
      </w:r>
      <w:r w:rsidR="00B21025">
        <w:rPr>
          <w:rFonts w:ascii="Times New Roman" w:hAnsi="Times New Roman" w:cs="Times New Roman"/>
          <w:sz w:val="24"/>
          <w:szCs w:val="24"/>
        </w:rPr>
        <w:t>,</w:t>
      </w:r>
      <w:r w:rsidR="009D2E7E">
        <w:rPr>
          <w:rFonts w:ascii="Times New Roman" w:hAnsi="Times New Roman" w:cs="Times New Roman"/>
          <w:sz w:val="24"/>
          <w:szCs w:val="24"/>
        </w:rPr>
        <w:t xml:space="preserve"> are shown</w:t>
      </w:r>
      <w:r w:rsidR="00275552">
        <w:rPr>
          <w:rFonts w:ascii="Times New Roman" w:hAnsi="Times New Roman" w:cs="Times New Roman" w:hint="eastAsia"/>
          <w:sz w:val="24"/>
          <w:szCs w:val="24"/>
        </w:rPr>
        <w:t>.</w:t>
      </w:r>
      <w:r w:rsidR="00A678E9">
        <w:rPr>
          <w:rFonts w:ascii="Times New Roman" w:hAnsi="Times New Roman" w:cs="Times New Roman"/>
          <w:sz w:val="24"/>
          <w:szCs w:val="24"/>
        </w:rPr>
        <w:t xml:space="preserve"> </w:t>
      </w:r>
      <w:r w:rsidR="00953EAF" w:rsidRPr="00953EAF">
        <w:rPr>
          <w:rFonts w:ascii="Times New Roman" w:hAnsi="Times New Roman" w:cs="Times New Roman" w:hint="eastAsia"/>
          <w:sz w:val="24"/>
          <w:szCs w:val="24"/>
        </w:rPr>
        <w:t>Single-copy</w:t>
      </w:r>
      <w:r w:rsidR="00953EAF">
        <w:rPr>
          <w:rFonts w:ascii="Times New Roman" w:hAnsi="Times New Roman" w:cs="Times New Roman" w:hint="eastAsia"/>
          <w:sz w:val="24"/>
          <w:szCs w:val="24"/>
        </w:rPr>
        <w:t xml:space="preserve"> orthologs</w:t>
      </w:r>
      <w:r w:rsidR="00953EAF" w:rsidRPr="00953EAF">
        <w:rPr>
          <w:rFonts w:ascii="Times New Roman" w:hAnsi="Times New Roman" w:cs="Times New Roman" w:hint="eastAsia"/>
          <w:sz w:val="24"/>
          <w:szCs w:val="24"/>
        </w:rPr>
        <w:t xml:space="preserve"> represent conserved single-copy genes</w:t>
      </w:r>
      <w:r w:rsidR="00156F36">
        <w:rPr>
          <w:rFonts w:ascii="Times New Roman" w:hAnsi="Times New Roman" w:cs="Times New Roman"/>
          <w:sz w:val="24"/>
          <w:szCs w:val="24"/>
        </w:rPr>
        <w:t xml:space="preserve"> </w:t>
      </w:r>
      <w:r w:rsidR="00156F36">
        <w:rPr>
          <w:rFonts w:ascii="Times New Roman" w:hAnsi="Times New Roman" w:cs="Times New Roman" w:hint="eastAsia"/>
          <w:sz w:val="24"/>
          <w:szCs w:val="24"/>
        </w:rPr>
        <w:t>(</w:t>
      </w:r>
      <w:r w:rsidR="00953EAF" w:rsidRPr="00953EAF">
        <w:rPr>
          <w:rFonts w:ascii="Times New Roman" w:hAnsi="Times New Roman" w:cs="Times New Roman" w:hint="eastAsia"/>
          <w:sz w:val="24"/>
          <w:szCs w:val="24"/>
        </w:rPr>
        <w:t>1:1:1</w:t>
      </w:r>
      <w:r w:rsidR="00156F36">
        <w:rPr>
          <w:rFonts w:ascii="Times New Roman" w:hAnsi="Times New Roman" w:cs="Times New Roman" w:hint="eastAsia"/>
          <w:sz w:val="24"/>
          <w:szCs w:val="24"/>
        </w:rPr>
        <w:t>)</w:t>
      </w:r>
      <w:r w:rsidR="00156F36">
        <w:rPr>
          <w:rFonts w:ascii="Times New Roman" w:hAnsi="Times New Roman" w:cs="Times New Roman"/>
          <w:sz w:val="24"/>
          <w:szCs w:val="24"/>
        </w:rPr>
        <w:t xml:space="preserve"> </w:t>
      </w:r>
      <w:r w:rsidR="00953EAF" w:rsidRPr="00953EAF">
        <w:rPr>
          <w:rFonts w:ascii="Times New Roman" w:hAnsi="Times New Roman" w:cs="Times New Roman" w:hint="eastAsia"/>
          <w:sz w:val="24"/>
          <w:szCs w:val="24"/>
        </w:rPr>
        <w:t>in each species</w:t>
      </w:r>
      <w:r w:rsidR="00953EAF">
        <w:rPr>
          <w:rFonts w:ascii="Times New Roman" w:hAnsi="Times New Roman" w:cs="Times New Roman" w:hint="eastAsia"/>
          <w:sz w:val="24"/>
          <w:szCs w:val="24"/>
        </w:rPr>
        <w:t xml:space="preserve">. </w:t>
      </w:r>
      <w:r w:rsidR="00953EAF" w:rsidRPr="00953EAF">
        <w:rPr>
          <w:rFonts w:ascii="Times New Roman" w:hAnsi="Times New Roman" w:cs="Times New Roman"/>
          <w:sz w:val="24"/>
          <w:szCs w:val="24"/>
        </w:rPr>
        <w:t>Multipl</w:t>
      </w:r>
      <w:r w:rsidR="0080089E">
        <w:rPr>
          <w:rFonts w:ascii="Times New Roman" w:hAnsi="Times New Roman" w:cs="Times New Roman"/>
          <w:sz w:val="24"/>
          <w:szCs w:val="24"/>
        </w:rPr>
        <w:t>e</w:t>
      </w:r>
      <w:r w:rsidR="00953EAF" w:rsidRPr="00953EAF">
        <w:rPr>
          <w:rFonts w:ascii="Times New Roman" w:hAnsi="Times New Roman" w:cs="Times New Roman"/>
          <w:sz w:val="24"/>
          <w:szCs w:val="24"/>
        </w:rPr>
        <w:t>-copy orthologs represent genes with multiple copies</w:t>
      </w:r>
      <w:r w:rsidR="00953EAF">
        <w:rPr>
          <w:rFonts w:ascii="Times New Roman" w:hAnsi="Times New Roman" w:cs="Times New Roman" w:hint="eastAsia"/>
          <w:sz w:val="24"/>
          <w:szCs w:val="24"/>
        </w:rPr>
        <w:t xml:space="preserve">. </w:t>
      </w:r>
      <w:r w:rsidR="00953EAF" w:rsidRPr="00953EAF">
        <w:rPr>
          <w:rFonts w:ascii="Times New Roman" w:hAnsi="Times New Roman" w:cs="Times New Roman"/>
          <w:sz w:val="24"/>
          <w:szCs w:val="24"/>
        </w:rPr>
        <w:t xml:space="preserve">Unique paralogs represent </w:t>
      </w:r>
      <w:r w:rsidR="00F36EC6">
        <w:rPr>
          <w:rFonts w:ascii="Times New Roman" w:hAnsi="Times New Roman" w:cs="Times New Roman"/>
          <w:sz w:val="24"/>
          <w:szCs w:val="24"/>
        </w:rPr>
        <w:t>u</w:t>
      </w:r>
      <w:r w:rsidR="00953EAF" w:rsidRPr="00953EAF">
        <w:rPr>
          <w:rFonts w:ascii="Times New Roman" w:hAnsi="Times New Roman" w:cs="Times New Roman"/>
          <w:sz w:val="24"/>
          <w:szCs w:val="24"/>
        </w:rPr>
        <w:t>nique genes in each specie</w:t>
      </w:r>
      <w:r w:rsidR="00953EAF">
        <w:rPr>
          <w:rFonts w:ascii="Times New Roman" w:hAnsi="Times New Roman" w:cs="Times New Roman" w:hint="eastAsia"/>
          <w:sz w:val="24"/>
          <w:szCs w:val="24"/>
        </w:rPr>
        <w:t>s.</w:t>
      </w:r>
    </w:p>
    <w:p w14:paraId="30913413" w14:textId="77777777" w:rsidR="00275552" w:rsidRPr="004C6751" w:rsidRDefault="00275552" w:rsidP="00275552">
      <w:pPr>
        <w:tabs>
          <w:tab w:val="left" w:pos="3481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B3CE7">
        <w:rPr>
          <w:noProof/>
        </w:rPr>
        <w:t xml:space="preserve"> </w:t>
      </w:r>
    </w:p>
    <w:p w14:paraId="4D879864" w14:textId="77777777" w:rsidR="00275552" w:rsidRPr="0005009D" w:rsidRDefault="00275552" w:rsidP="00275552">
      <w:pPr>
        <w:tabs>
          <w:tab w:val="left" w:pos="3481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9624697" wp14:editId="0A3ACE53">
            <wp:extent cx="5038725" cy="3770900"/>
            <wp:effectExtent l="0" t="0" r="0" b="1270"/>
            <wp:docPr id="13" name="图片 13" descr="E:\鹌鹑基因组\Quail\聚类图片\ortho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鹌鹑基因组\Quail\聚类图片\ortholo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3" t="14842"/>
                    <a:stretch/>
                  </pic:blipFill>
                  <pic:spPr bwMode="auto">
                    <a:xfrm>
                      <a:off x="0" y="0"/>
                      <a:ext cx="5036300" cy="37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E05D9" w14:textId="1AA06845" w:rsidR="00275552" w:rsidRDefault="00070D50" w:rsidP="0096581D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  <w:bookmarkStart w:id="6" w:name="OLE_LINK24"/>
      <w:bookmarkStart w:id="7" w:name="OLE_LINK25"/>
      <w:r>
        <w:rPr>
          <w:rFonts w:ascii="Times New Roman" w:hAnsi="Times New Roman" w:cs="Times New Roman"/>
          <w:b/>
          <w:sz w:val="24"/>
          <w:szCs w:val="24"/>
        </w:rPr>
        <w:t>Figure S</w:t>
      </w:r>
      <w:r w:rsidR="009C6918">
        <w:rPr>
          <w:rFonts w:ascii="Times New Roman" w:hAnsi="Times New Roman" w:cs="Times New Roman" w:hint="eastAsia"/>
          <w:b/>
          <w:sz w:val="24"/>
          <w:szCs w:val="24"/>
        </w:rPr>
        <w:t>6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75552" w:rsidRPr="0005009D">
        <w:rPr>
          <w:rFonts w:ascii="Times New Roman" w:hAnsi="Times New Roman" w:cs="Times New Roman" w:hint="eastAsia"/>
          <w:b/>
          <w:sz w:val="24"/>
          <w:szCs w:val="24"/>
        </w:rPr>
        <w:t xml:space="preserve">Shared and 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>specific</w:t>
      </w:r>
      <w:r w:rsidR="00275552" w:rsidRPr="0005009D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>ortholog</w:t>
      </w:r>
      <w:r w:rsidR="00A71A0F">
        <w:rPr>
          <w:rFonts w:ascii="Times New Roman" w:hAnsi="Times New Roman" w:cs="Times New Roman"/>
          <w:b/>
          <w:sz w:val="24"/>
          <w:szCs w:val="24"/>
        </w:rPr>
        <w:t>o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>u</w:t>
      </w:r>
      <w:r w:rsidR="00A71A0F">
        <w:rPr>
          <w:rFonts w:ascii="Times New Roman" w:hAnsi="Times New Roman" w:cs="Times New Roman"/>
          <w:b/>
          <w:sz w:val="24"/>
          <w:szCs w:val="24"/>
        </w:rPr>
        <w:t>s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 xml:space="preserve"> genes</w:t>
      </w:r>
      <w:r w:rsidR="00275552" w:rsidRPr="0005009D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79779D">
        <w:rPr>
          <w:rFonts w:ascii="Times New Roman" w:hAnsi="Times New Roman" w:cs="Times New Roman" w:hint="eastAsia"/>
          <w:b/>
          <w:sz w:val="24"/>
          <w:szCs w:val="24"/>
        </w:rPr>
        <w:t>for</w:t>
      </w:r>
      <w:r w:rsidR="00275552" w:rsidRPr="0005009D">
        <w:rPr>
          <w:rFonts w:ascii="Times New Roman" w:hAnsi="Times New Roman" w:cs="Times New Roman" w:hint="eastAsia"/>
          <w:b/>
          <w:sz w:val="24"/>
          <w:szCs w:val="24"/>
        </w:rPr>
        <w:t xml:space="preserve"> four </w:t>
      </w:r>
      <w:r w:rsidR="00A71A0F">
        <w:rPr>
          <w:rFonts w:ascii="Times New Roman" w:hAnsi="Times New Roman" w:cs="Times New Roman"/>
          <w:b/>
          <w:sz w:val="24"/>
          <w:szCs w:val="24"/>
        </w:rPr>
        <w:t>avian species</w:t>
      </w:r>
      <w:r w:rsidR="00275552">
        <w:rPr>
          <w:rFonts w:ascii="Times New Roman" w:hAnsi="Times New Roman" w:cs="Times New Roman" w:hint="eastAsia"/>
          <w:b/>
          <w:sz w:val="24"/>
          <w:szCs w:val="24"/>
        </w:rPr>
        <w:t xml:space="preserve">. </w:t>
      </w:r>
      <w:r w:rsidR="00A71A0F">
        <w:rPr>
          <w:rFonts w:ascii="Times New Roman" w:hAnsi="Times New Roman" w:cs="Times New Roman"/>
          <w:sz w:val="24"/>
          <w:szCs w:val="24"/>
        </w:rPr>
        <w:t>The numbers of genes</w:t>
      </w:r>
      <w:r w:rsidR="0032380C">
        <w:rPr>
          <w:rFonts w:ascii="Times New Roman" w:hAnsi="Times New Roman" w:cs="Times New Roman"/>
          <w:sz w:val="24"/>
          <w:szCs w:val="24"/>
        </w:rPr>
        <w:t xml:space="preserve"> shared between</w:t>
      </w:r>
      <w:r w:rsidR="00712402">
        <w:rPr>
          <w:rFonts w:ascii="Times New Roman" w:hAnsi="Times New Roman" w:cs="Times New Roman"/>
          <w:sz w:val="24"/>
          <w:szCs w:val="24"/>
        </w:rPr>
        <w:t>,</w:t>
      </w:r>
      <w:r w:rsidR="0032380C">
        <w:rPr>
          <w:rFonts w:ascii="Times New Roman" w:hAnsi="Times New Roman" w:cs="Times New Roman"/>
          <w:sz w:val="24"/>
          <w:szCs w:val="24"/>
        </w:rPr>
        <w:t xml:space="preserve"> or unique to</w:t>
      </w:r>
      <w:r w:rsidR="00712402">
        <w:rPr>
          <w:rFonts w:ascii="Times New Roman" w:hAnsi="Times New Roman" w:cs="Times New Roman"/>
          <w:sz w:val="24"/>
          <w:szCs w:val="24"/>
        </w:rPr>
        <w:t>,</w:t>
      </w:r>
      <w:r w:rsidR="0032380C">
        <w:rPr>
          <w:rFonts w:ascii="Times New Roman" w:hAnsi="Times New Roman" w:cs="Times New Roman"/>
          <w:sz w:val="24"/>
          <w:szCs w:val="24"/>
        </w:rPr>
        <w:t xml:space="preserve"> four avian species including </w:t>
      </w:r>
      <w:r w:rsidR="0032380C" w:rsidRPr="002B6E1B">
        <w:rPr>
          <w:rFonts w:ascii="Times New Roman" w:hAnsi="Times New Roman" w:cs="Times New Roman"/>
          <w:i/>
          <w:sz w:val="24"/>
          <w:szCs w:val="24"/>
        </w:rPr>
        <w:t>Coturnix japonica</w:t>
      </w:r>
      <w:r w:rsidR="0032380C" w:rsidRPr="00DB3CE7">
        <w:rPr>
          <w:rFonts w:ascii="Times New Roman" w:hAnsi="Times New Roman" w:cs="Times New Roman" w:hint="eastAsia"/>
          <w:sz w:val="24"/>
          <w:szCs w:val="24"/>
        </w:rPr>
        <w:t>,</w:t>
      </w:r>
      <w:r w:rsidR="0032380C" w:rsidRPr="00DB3CE7">
        <w:rPr>
          <w:rFonts w:ascii="Times New Roman" w:hAnsi="Times New Roman" w:cs="Times New Roman"/>
          <w:sz w:val="24"/>
          <w:szCs w:val="24"/>
        </w:rPr>
        <w:t xml:space="preserve"> </w:t>
      </w:r>
      <w:r w:rsidR="0032380C" w:rsidRPr="002B6E1B">
        <w:rPr>
          <w:rFonts w:ascii="Times New Roman" w:hAnsi="Times New Roman" w:cs="Times New Roman"/>
          <w:i/>
          <w:sz w:val="24"/>
          <w:szCs w:val="24"/>
        </w:rPr>
        <w:t>Gallus gallus</w:t>
      </w:r>
      <w:r w:rsidR="0032380C">
        <w:rPr>
          <w:rFonts w:ascii="Times New Roman" w:hAnsi="Times New Roman" w:cs="Times New Roman"/>
          <w:sz w:val="24"/>
          <w:szCs w:val="24"/>
        </w:rPr>
        <w:t xml:space="preserve"> (chicken), </w:t>
      </w:r>
      <w:r w:rsidR="0032380C" w:rsidRPr="0032380C">
        <w:rPr>
          <w:rFonts w:ascii="Times New Roman" w:hAnsi="Times New Roman" w:cs="Times New Roman"/>
          <w:i/>
          <w:sz w:val="24"/>
          <w:szCs w:val="24"/>
        </w:rPr>
        <w:t>P</w:t>
      </w:r>
      <w:r w:rsidR="0032380C" w:rsidRPr="0032380C">
        <w:rPr>
          <w:rFonts w:ascii="Times New Roman" w:hAnsi="Times New Roman" w:cs="Times New Roman"/>
          <w:i/>
          <w:iCs/>
          <w:sz w:val="24"/>
          <w:szCs w:val="24"/>
        </w:rPr>
        <w:t>seudopodoces</w:t>
      </w:r>
      <w:r w:rsidR="0032380C" w:rsidRPr="0032380C">
        <w:rPr>
          <w:rFonts w:ascii="Times New Roman" w:hAnsi="Times New Roman" w:cs="Times New Roman"/>
          <w:i/>
          <w:sz w:val="24"/>
          <w:szCs w:val="24"/>
        </w:rPr>
        <w:t xml:space="preserve"> humilis </w:t>
      </w:r>
      <w:r w:rsidR="0032380C" w:rsidRPr="0032380C">
        <w:rPr>
          <w:rFonts w:ascii="Times New Roman" w:hAnsi="Times New Roman" w:cs="Times New Roman"/>
          <w:sz w:val="24"/>
          <w:szCs w:val="24"/>
        </w:rPr>
        <w:t>(</w:t>
      </w:r>
      <w:bookmarkStart w:id="8" w:name="OLE_LINK69"/>
      <w:bookmarkStart w:id="9" w:name="OLE_LINK70"/>
      <w:bookmarkStart w:id="10" w:name="OLE_LINK71"/>
      <w:bookmarkStart w:id="11" w:name="OLE_LINK82"/>
      <w:r w:rsidR="0032380C" w:rsidRPr="0032380C">
        <w:rPr>
          <w:rFonts w:ascii="Times New Roman" w:hAnsi="Times New Roman" w:cs="Times New Roman"/>
          <w:sz w:val="24"/>
          <w:szCs w:val="24"/>
        </w:rPr>
        <w:t>ground tit</w:t>
      </w:r>
      <w:bookmarkEnd w:id="8"/>
      <w:bookmarkEnd w:id="9"/>
      <w:bookmarkEnd w:id="10"/>
      <w:bookmarkEnd w:id="11"/>
      <w:r w:rsidR="0032380C" w:rsidRPr="0032380C">
        <w:rPr>
          <w:rFonts w:ascii="Times New Roman" w:hAnsi="Times New Roman" w:cs="Times New Roman"/>
          <w:sz w:val="24"/>
          <w:szCs w:val="24"/>
        </w:rPr>
        <w:t xml:space="preserve">), </w:t>
      </w:r>
      <w:r w:rsidR="00363372">
        <w:rPr>
          <w:rFonts w:ascii="Times New Roman" w:hAnsi="Times New Roman" w:cs="Times New Roman"/>
          <w:i/>
          <w:sz w:val="24"/>
          <w:szCs w:val="24"/>
        </w:rPr>
        <w:t>T</w:t>
      </w:r>
      <w:r w:rsidR="00363372" w:rsidRPr="008266A8">
        <w:rPr>
          <w:rFonts w:ascii="Times New Roman" w:hAnsi="Times New Roman" w:cs="Times New Roman"/>
          <w:i/>
          <w:sz w:val="24"/>
          <w:szCs w:val="24"/>
        </w:rPr>
        <w:t>aeniopygia</w:t>
      </w:r>
      <w:r w:rsidR="0032380C" w:rsidRPr="0032380C">
        <w:rPr>
          <w:rFonts w:ascii="Times New Roman" w:hAnsi="Times New Roman" w:cs="Times New Roman"/>
          <w:i/>
          <w:sz w:val="24"/>
          <w:szCs w:val="24"/>
        </w:rPr>
        <w:t xml:space="preserve"> guttata </w:t>
      </w:r>
      <w:r w:rsidR="0032380C" w:rsidRPr="0032380C">
        <w:rPr>
          <w:rFonts w:ascii="Times New Roman" w:hAnsi="Times New Roman" w:cs="Times New Roman"/>
          <w:sz w:val="24"/>
          <w:szCs w:val="24"/>
        </w:rPr>
        <w:t>(zebra finch)</w:t>
      </w:r>
      <w:r w:rsidR="0006576E">
        <w:rPr>
          <w:rFonts w:ascii="Times New Roman" w:hAnsi="Times New Roman" w:cs="Times New Roman"/>
          <w:sz w:val="24"/>
          <w:szCs w:val="24"/>
        </w:rPr>
        <w:t xml:space="preserve">. </w:t>
      </w:r>
      <w:r w:rsidR="00275552" w:rsidRPr="00F5431B">
        <w:rPr>
          <w:rFonts w:ascii="Times New Roman" w:hAnsi="Times New Roman" w:cs="Times New Roman" w:hint="eastAsia"/>
          <w:sz w:val="24"/>
          <w:szCs w:val="24"/>
        </w:rPr>
        <w:t xml:space="preserve">The </w:t>
      </w:r>
      <w:r w:rsidR="00275552" w:rsidRPr="00F5431B">
        <w:rPr>
          <w:rFonts w:ascii="Times New Roman" w:hAnsi="Times New Roman" w:cs="Times New Roman"/>
          <w:sz w:val="24"/>
          <w:szCs w:val="24"/>
        </w:rPr>
        <w:t>quail</w:t>
      </w:r>
      <w:r w:rsidR="00275552" w:rsidRPr="00F5431B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6576E">
        <w:rPr>
          <w:rFonts w:ascii="Times New Roman" w:hAnsi="Times New Roman" w:cs="Times New Roman"/>
          <w:sz w:val="24"/>
          <w:szCs w:val="24"/>
        </w:rPr>
        <w:t>genome contains</w:t>
      </w:r>
      <w:r w:rsidR="00275552" w:rsidRPr="00F5431B">
        <w:rPr>
          <w:rFonts w:ascii="Times New Roman" w:hAnsi="Times New Roman" w:cs="Times New Roman" w:hint="eastAsia"/>
          <w:sz w:val="24"/>
          <w:szCs w:val="24"/>
        </w:rPr>
        <w:t xml:space="preserve"> more </w:t>
      </w:r>
      <w:bookmarkEnd w:id="6"/>
      <w:bookmarkEnd w:id="7"/>
      <w:r w:rsidR="0079779D" w:rsidRPr="0079779D">
        <w:rPr>
          <w:rFonts w:ascii="Times New Roman" w:hAnsi="Times New Roman" w:cs="Times New Roman"/>
          <w:sz w:val="24"/>
          <w:szCs w:val="24"/>
        </w:rPr>
        <w:t>species-</w:t>
      </w:r>
      <w:r w:rsidR="00275552" w:rsidRPr="00F5431B">
        <w:rPr>
          <w:rFonts w:ascii="Times New Roman" w:hAnsi="Times New Roman" w:cs="Times New Roman"/>
          <w:sz w:val="24"/>
          <w:szCs w:val="24"/>
        </w:rPr>
        <w:t>specific</w:t>
      </w:r>
      <w:r w:rsidR="00275552" w:rsidRPr="00F5431B">
        <w:rPr>
          <w:rFonts w:ascii="Times New Roman" w:hAnsi="Times New Roman" w:cs="Times New Roman" w:hint="eastAsia"/>
          <w:sz w:val="24"/>
          <w:szCs w:val="24"/>
        </w:rPr>
        <w:t xml:space="preserve"> gene families than </w:t>
      </w:r>
      <w:r w:rsidR="0006576E">
        <w:rPr>
          <w:rFonts w:ascii="Times New Roman" w:hAnsi="Times New Roman" w:cs="Times New Roman"/>
          <w:sz w:val="24"/>
          <w:szCs w:val="24"/>
        </w:rPr>
        <w:t xml:space="preserve">do the genomes of the </w:t>
      </w:r>
      <w:r w:rsidR="00275552" w:rsidRPr="00F5431B">
        <w:rPr>
          <w:rFonts w:ascii="Times New Roman" w:hAnsi="Times New Roman" w:cs="Times New Roman" w:hint="eastAsia"/>
          <w:sz w:val="24"/>
          <w:szCs w:val="24"/>
        </w:rPr>
        <w:t>other</w:t>
      </w:r>
      <w:r w:rsidR="0079779D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275552" w:rsidRPr="00F5431B">
        <w:rPr>
          <w:rFonts w:ascii="Times New Roman" w:hAnsi="Times New Roman" w:cs="Times New Roman" w:hint="eastAsia"/>
          <w:sz w:val="24"/>
          <w:szCs w:val="24"/>
        </w:rPr>
        <w:t>bird</w:t>
      </w:r>
      <w:r w:rsidR="0006576E">
        <w:rPr>
          <w:rFonts w:ascii="Times New Roman" w:hAnsi="Times New Roman" w:cs="Times New Roman"/>
          <w:sz w:val="24"/>
          <w:szCs w:val="24"/>
        </w:rPr>
        <w:t xml:space="preserve"> </w:t>
      </w:r>
      <w:r w:rsidR="00275552" w:rsidRPr="00F5431B">
        <w:rPr>
          <w:rFonts w:ascii="Times New Roman" w:hAnsi="Times New Roman" w:cs="Times New Roman" w:hint="eastAsia"/>
          <w:sz w:val="24"/>
          <w:szCs w:val="24"/>
        </w:rPr>
        <w:t>s</w:t>
      </w:r>
      <w:r w:rsidR="0006576E">
        <w:rPr>
          <w:rFonts w:ascii="Times New Roman" w:hAnsi="Times New Roman" w:cs="Times New Roman"/>
          <w:sz w:val="24"/>
          <w:szCs w:val="24"/>
        </w:rPr>
        <w:t>pecies</w:t>
      </w:r>
      <w:r w:rsidR="00275552" w:rsidRPr="00F5431B">
        <w:rPr>
          <w:rFonts w:ascii="Times New Roman" w:hAnsi="Times New Roman" w:cs="Times New Roman" w:hint="eastAsia"/>
          <w:sz w:val="24"/>
          <w:szCs w:val="24"/>
        </w:rPr>
        <w:t>.</w:t>
      </w:r>
    </w:p>
    <w:p w14:paraId="3A1B6705" w14:textId="484BEF4D" w:rsidR="00ED7428" w:rsidRDefault="00ED7428" w:rsidP="0096581D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24283790" w14:textId="35E859F1" w:rsidR="00ED7428" w:rsidRDefault="00ED7428" w:rsidP="0096581D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2DCF4918" w14:textId="0433EFB2" w:rsidR="00ED7428" w:rsidRDefault="00ED7428" w:rsidP="0096581D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577F2833" w14:textId="443610A2" w:rsidR="00ED7428" w:rsidRDefault="00ED7428" w:rsidP="0096581D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6928E41A" w14:textId="60C39DB3" w:rsidR="00ED7428" w:rsidRDefault="00ED7428" w:rsidP="0096581D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4B85B737" w14:textId="63D294FE" w:rsidR="00ED7428" w:rsidRDefault="00ED7428" w:rsidP="0096581D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20AAB036" w14:textId="4F36DC96" w:rsidR="00ED7428" w:rsidRDefault="00ED7428" w:rsidP="0096581D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06B93F96" w14:textId="0BC90FD9" w:rsidR="00ED7428" w:rsidRDefault="00ED7428" w:rsidP="0096581D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3B71ADB5" w14:textId="1321C33C" w:rsidR="00ED7428" w:rsidRDefault="00ED7428" w:rsidP="0096581D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114B9D68" w14:textId="77777777" w:rsidR="00ED7428" w:rsidRDefault="00ED7428" w:rsidP="0096581D">
      <w:pPr>
        <w:tabs>
          <w:tab w:val="left" w:pos="3481"/>
        </w:tabs>
        <w:rPr>
          <w:noProof/>
          <w:sz w:val="24"/>
          <w:szCs w:val="24"/>
        </w:rPr>
      </w:pPr>
    </w:p>
    <w:p w14:paraId="776347A5" w14:textId="77777777" w:rsidR="00275552" w:rsidRPr="0079779D" w:rsidRDefault="00275552" w:rsidP="00275552">
      <w:pPr>
        <w:tabs>
          <w:tab w:val="left" w:pos="3481"/>
        </w:tabs>
        <w:jc w:val="center"/>
        <w:rPr>
          <w:noProof/>
          <w:sz w:val="24"/>
          <w:szCs w:val="24"/>
        </w:rPr>
      </w:pPr>
    </w:p>
    <w:p w14:paraId="36C081C6" w14:textId="74703005" w:rsidR="00275552" w:rsidRPr="0005009D" w:rsidRDefault="005E6302" w:rsidP="00275552">
      <w:pPr>
        <w:tabs>
          <w:tab w:val="left" w:pos="3481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E6302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01553A4" wp14:editId="0B757BA2">
            <wp:extent cx="5274310" cy="2082296"/>
            <wp:effectExtent l="0" t="0" r="0" b="0"/>
            <wp:docPr id="17" name="图片 17" descr="E:\Project\鹌鹑基因组\Quail\系统发育图片\系统发育树多种方法\4d.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Project\鹌鹑基因组\Quail\系统发育图片\系统发育树多种方法\4d.tre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F5416" w14:textId="4CF4D64D" w:rsidR="00275552" w:rsidRDefault="00070D50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  <w:bookmarkStart w:id="12" w:name="OLE_LINK26"/>
      <w:bookmarkStart w:id="13" w:name="OLE_LINK27"/>
      <w:r>
        <w:rPr>
          <w:rFonts w:ascii="Times New Roman" w:hAnsi="Times New Roman" w:cs="Times New Roman"/>
          <w:b/>
          <w:sz w:val="24"/>
          <w:szCs w:val="24"/>
        </w:rPr>
        <w:t>Figure S</w:t>
      </w:r>
      <w:r w:rsidR="009C6918">
        <w:rPr>
          <w:rFonts w:ascii="Times New Roman" w:hAnsi="Times New Roman" w:cs="Times New Roman" w:hint="eastAsia"/>
          <w:b/>
          <w:sz w:val="24"/>
          <w:szCs w:val="24"/>
        </w:rPr>
        <w:t>7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 xml:space="preserve"> P</w:t>
      </w:r>
      <w:bookmarkEnd w:id="12"/>
      <w:bookmarkEnd w:id="13"/>
      <w:r w:rsidR="00275552" w:rsidRPr="0005009D">
        <w:rPr>
          <w:rFonts w:ascii="Times New Roman" w:hAnsi="Times New Roman" w:cs="Times New Roman"/>
          <w:b/>
          <w:sz w:val="24"/>
          <w:szCs w:val="24"/>
        </w:rPr>
        <w:t xml:space="preserve">hylogenetic trees generated using MrBayes and PhyML </w:t>
      </w:r>
      <w:r w:rsidR="0079779D">
        <w:rPr>
          <w:rFonts w:ascii="Times New Roman" w:hAnsi="Times New Roman" w:cs="Times New Roman" w:hint="eastAsia"/>
          <w:b/>
          <w:sz w:val="24"/>
          <w:szCs w:val="24"/>
        </w:rPr>
        <w:t>based on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 xml:space="preserve"> fourfold degenerate</w:t>
      </w:r>
      <w:r w:rsidR="008F191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>(4D) sites.</w:t>
      </w:r>
      <w:r w:rsidR="00275552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8F1914">
        <w:rPr>
          <w:rFonts w:ascii="Times New Roman" w:hAnsi="Times New Roman" w:cs="Times New Roman"/>
          <w:sz w:val="24"/>
          <w:szCs w:val="24"/>
        </w:rPr>
        <w:t xml:space="preserve">The tree in panel </w:t>
      </w:r>
      <w:r w:rsidR="00275552" w:rsidRPr="00F5431B">
        <w:rPr>
          <w:rFonts w:ascii="Times New Roman" w:hAnsi="Times New Roman" w:cs="Times New Roman" w:hint="eastAsia"/>
          <w:sz w:val="24"/>
          <w:szCs w:val="24"/>
        </w:rPr>
        <w:t xml:space="preserve">A represents </w:t>
      </w:r>
      <w:r w:rsidR="008F1914">
        <w:rPr>
          <w:rFonts w:ascii="Times New Roman" w:hAnsi="Times New Roman" w:cs="Times New Roman"/>
          <w:sz w:val="24"/>
          <w:szCs w:val="24"/>
        </w:rPr>
        <w:t xml:space="preserve">a tree </w:t>
      </w:r>
      <w:r w:rsidR="0055458F">
        <w:rPr>
          <w:rFonts w:ascii="Times New Roman" w:hAnsi="Times New Roman" w:cs="Times New Roman"/>
          <w:sz w:val="24"/>
          <w:szCs w:val="24"/>
        </w:rPr>
        <w:t xml:space="preserve">generated </w:t>
      </w:r>
      <w:r w:rsidR="008F1914">
        <w:rPr>
          <w:rFonts w:ascii="Times New Roman" w:hAnsi="Times New Roman" w:cs="Times New Roman"/>
          <w:sz w:val="24"/>
          <w:szCs w:val="24"/>
        </w:rPr>
        <w:t>using a</w:t>
      </w:r>
      <w:r w:rsidR="008F1914" w:rsidRPr="00F5431B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275552" w:rsidRPr="00F5431B">
        <w:rPr>
          <w:rFonts w:ascii="Times New Roman" w:hAnsi="Times New Roman" w:cs="Times New Roman" w:hint="eastAsia"/>
          <w:sz w:val="24"/>
          <w:szCs w:val="24"/>
        </w:rPr>
        <w:t>GTR</w:t>
      </w:r>
      <w:r w:rsidR="0055458F">
        <w:rPr>
          <w:rFonts w:ascii="Times New Roman" w:hAnsi="Times New Roman" w:cs="Times New Roman"/>
          <w:sz w:val="24"/>
          <w:szCs w:val="24"/>
        </w:rPr>
        <w:t xml:space="preserve"> </w:t>
      </w:r>
      <w:r w:rsidR="00005DB0">
        <w:rPr>
          <w:rFonts w:ascii="Times New Roman" w:hAnsi="Times New Roman" w:cs="Times New Roman" w:hint="eastAsia"/>
          <w:sz w:val="24"/>
          <w:szCs w:val="24"/>
        </w:rPr>
        <w:t>(G</w:t>
      </w:r>
      <w:r w:rsidR="00005DB0">
        <w:rPr>
          <w:rFonts w:ascii="Times New Roman" w:hAnsi="Times New Roman" w:cs="Times New Roman"/>
          <w:sz w:val="24"/>
          <w:szCs w:val="24"/>
        </w:rPr>
        <w:t xml:space="preserve">eneral </w:t>
      </w:r>
      <w:r w:rsidR="00005DB0">
        <w:rPr>
          <w:rFonts w:ascii="Times New Roman" w:hAnsi="Times New Roman" w:cs="Times New Roman" w:hint="eastAsia"/>
          <w:sz w:val="24"/>
          <w:szCs w:val="24"/>
        </w:rPr>
        <w:t>T</w:t>
      </w:r>
      <w:r w:rsidR="00005DB0">
        <w:rPr>
          <w:rFonts w:ascii="Times New Roman" w:hAnsi="Times New Roman" w:cs="Times New Roman"/>
          <w:sz w:val="24"/>
          <w:szCs w:val="24"/>
        </w:rPr>
        <w:t>ime-</w:t>
      </w:r>
      <w:r w:rsidR="000757A6">
        <w:rPr>
          <w:rFonts w:ascii="Times New Roman" w:hAnsi="Times New Roman" w:cs="Times New Roman" w:hint="eastAsia"/>
          <w:sz w:val="24"/>
          <w:szCs w:val="24"/>
        </w:rPr>
        <w:t>R</w:t>
      </w:r>
      <w:r w:rsidR="00005DB0" w:rsidRPr="00005DB0">
        <w:rPr>
          <w:rFonts w:ascii="Times New Roman" w:hAnsi="Times New Roman" w:cs="Times New Roman"/>
          <w:sz w:val="24"/>
          <w:szCs w:val="24"/>
        </w:rPr>
        <w:t>eversible</w:t>
      </w:r>
      <w:r w:rsidR="00005DB0">
        <w:rPr>
          <w:rFonts w:ascii="Times New Roman" w:hAnsi="Times New Roman" w:cs="Times New Roman" w:hint="eastAsia"/>
          <w:sz w:val="24"/>
          <w:szCs w:val="24"/>
        </w:rPr>
        <w:t>)</w:t>
      </w:r>
      <w:r w:rsidR="00275552" w:rsidRPr="00F5431B">
        <w:rPr>
          <w:rFonts w:ascii="Times New Roman" w:hAnsi="Times New Roman" w:cs="Times New Roman" w:hint="eastAsia"/>
          <w:sz w:val="24"/>
          <w:szCs w:val="24"/>
        </w:rPr>
        <w:t xml:space="preserve"> model</w:t>
      </w:r>
      <w:r w:rsidR="0055458F">
        <w:rPr>
          <w:rFonts w:ascii="Times New Roman" w:hAnsi="Times New Roman" w:cs="Times New Roman"/>
          <w:sz w:val="24"/>
          <w:szCs w:val="24"/>
        </w:rPr>
        <w:t xml:space="preserve"> in </w:t>
      </w:r>
      <w:r w:rsidR="0055458F" w:rsidRPr="00F5431B">
        <w:rPr>
          <w:rFonts w:ascii="Times New Roman" w:hAnsi="Times New Roman" w:cs="Times New Roman" w:hint="eastAsia"/>
          <w:sz w:val="24"/>
          <w:szCs w:val="24"/>
        </w:rPr>
        <w:t>MrBayes</w:t>
      </w:r>
      <w:r w:rsidR="006652CD">
        <w:rPr>
          <w:rFonts w:ascii="Times New Roman" w:hAnsi="Times New Roman" w:cs="Times New Roman"/>
          <w:sz w:val="24"/>
          <w:szCs w:val="24"/>
        </w:rPr>
        <w:t>.</w:t>
      </w:r>
      <w:r w:rsidR="00275552" w:rsidRPr="00F5431B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8F1914">
        <w:rPr>
          <w:rFonts w:ascii="Times New Roman" w:hAnsi="Times New Roman" w:cs="Times New Roman"/>
          <w:sz w:val="24"/>
          <w:szCs w:val="24"/>
        </w:rPr>
        <w:t xml:space="preserve">The tree shown in </w:t>
      </w:r>
      <w:r w:rsidR="006652CD">
        <w:rPr>
          <w:rFonts w:ascii="Times New Roman" w:hAnsi="Times New Roman" w:cs="Times New Roman"/>
          <w:sz w:val="24"/>
          <w:szCs w:val="24"/>
        </w:rPr>
        <w:t xml:space="preserve">panel </w:t>
      </w:r>
      <w:r w:rsidR="00275552" w:rsidRPr="00F5431B">
        <w:rPr>
          <w:rFonts w:ascii="Times New Roman" w:hAnsi="Times New Roman" w:cs="Times New Roman" w:hint="eastAsia"/>
          <w:sz w:val="24"/>
          <w:szCs w:val="24"/>
        </w:rPr>
        <w:t xml:space="preserve">B </w:t>
      </w:r>
      <w:r w:rsidR="00275552" w:rsidRPr="00F5431B">
        <w:rPr>
          <w:rFonts w:ascii="Times New Roman" w:hAnsi="Times New Roman" w:cs="Times New Roman"/>
          <w:sz w:val="24"/>
          <w:szCs w:val="24"/>
        </w:rPr>
        <w:t>represents</w:t>
      </w:r>
      <w:r w:rsidR="00275552" w:rsidRPr="00F5431B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8F1914">
        <w:rPr>
          <w:rFonts w:ascii="Times New Roman" w:hAnsi="Times New Roman" w:cs="Times New Roman"/>
          <w:sz w:val="24"/>
          <w:szCs w:val="24"/>
        </w:rPr>
        <w:t xml:space="preserve">a tree </w:t>
      </w:r>
      <w:r w:rsidR="0055458F">
        <w:rPr>
          <w:rFonts w:ascii="Times New Roman" w:hAnsi="Times New Roman" w:cs="Times New Roman"/>
          <w:sz w:val="24"/>
          <w:szCs w:val="24"/>
        </w:rPr>
        <w:t xml:space="preserve">generated </w:t>
      </w:r>
      <w:r w:rsidR="008F1914">
        <w:rPr>
          <w:rFonts w:ascii="Times New Roman" w:hAnsi="Times New Roman" w:cs="Times New Roman"/>
          <w:sz w:val="24"/>
          <w:szCs w:val="24"/>
        </w:rPr>
        <w:t>using a</w:t>
      </w:r>
      <w:r w:rsidR="00275552" w:rsidRPr="00F5431B">
        <w:rPr>
          <w:rFonts w:ascii="Times New Roman" w:hAnsi="Times New Roman" w:cs="Times New Roman" w:hint="eastAsia"/>
          <w:sz w:val="24"/>
          <w:szCs w:val="24"/>
        </w:rPr>
        <w:t xml:space="preserve"> GTR model</w:t>
      </w:r>
      <w:r w:rsidR="0055458F">
        <w:rPr>
          <w:rFonts w:ascii="Times New Roman" w:hAnsi="Times New Roman" w:cs="Times New Roman"/>
          <w:sz w:val="24"/>
          <w:szCs w:val="24"/>
        </w:rPr>
        <w:t xml:space="preserve"> in </w:t>
      </w:r>
      <w:r w:rsidR="0055458F" w:rsidRPr="00F5431B">
        <w:rPr>
          <w:rFonts w:ascii="Times New Roman" w:hAnsi="Times New Roman" w:cs="Times New Roman"/>
          <w:sz w:val="24"/>
          <w:szCs w:val="24"/>
        </w:rPr>
        <w:t>PhyML</w:t>
      </w:r>
      <w:r w:rsidR="00275552" w:rsidRPr="00F5431B">
        <w:rPr>
          <w:rFonts w:ascii="Times New Roman" w:hAnsi="Times New Roman" w:cs="Times New Roman" w:hint="eastAsia"/>
          <w:sz w:val="24"/>
          <w:szCs w:val="24"/>
        </w:rPr>
        <w:t xml:space="preserve">. </w:t>
      </w:r>
      <w:r w:rsidR="00032368">
        <w:rPr>
          <w:rFonts w:ascii="Times New Roman" w:hAnsi="Times New Roman" w:cs="Times New Roman" w:hint="eastAsia"/>
          <w:sz w:val="24"/>
          <w:szCs w:val="24"/>
        </w:rPr>
        <w:t>S</w:t>
      </w:r>
      <w:r w:rsidR="00032368" w:rsidRPr="00DB3CE7">
        <w:rPr>
          <w:rFonts w:ascii="Times New Roman" w:hAnsi="Times New Roman" w:cs="Times New Roman" w:hint="eastAsia"/>
          <w:sz w:val="24"/>
          <w:szCs w:val="24"/>
        </w:rPr>
        <w:t xml:space="preserve">pecies </w:t>
      </w:r>
      <w:r w:rsidR="00032368">
        <w:rPr>
          <w:rFonts w:ascii="Times New Roman" w:hAnsi="Times New Roman" w:cs="Times New Roman"/>
          <w:sz w:val="24"/>
          <w:szCs w:val="24"/>
        </w:rPr>
        <w:t xml:space="preserve">in the phylogeny </w:t>
      </w:r>
      <w:r w:rsidR="00032368" w:rsidRPr="00DB3CE7">
        <w:rPr>
          <w:rFonts w:ascii="Times New Roman" w:hAnsi="Times New Roman" w:cs="Times New Roman" w:hint="eastAsia"/>
          <w:sz w:val="24"/>
          <w:szCs w:val="24"/>
        </w:rPr>
        <w:t>includ</w:t>
      </w:r>
      <w:r w:rsidR="00032368">
        <w:rPr>
          <w:rFonts w:ascii="Times New Roman" w:hAnsi="Times New Roman" w:cs="Times New Roman"/>
          <w:sz w:val="24"/>
          <w:szCs w:val="24"/>
        </w:rPr>
        <w:t>e</w:t>
      </w:r>
      <w:r w:rsidR="00032368" w:rsidRPr="00DB3CE7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32368">
        <w:rPr>
          <w:rFonts w:ascii="Times New Roman" w:hAnsi="Times New Roman" w:cs="Times New Roman"/>
          <w:i/>
          <w:sz w:val="24"/>
          <w:szCs w:val="24"/>
        </w:rPr>
        <w:t>Coturnix japonica</w:t>
      </w:r>
      <w:r w:rsidR="00032368">
        <w:rPr>
          <w:rFonts w:ascii="Times New Roman" w:hAnsi="Times New Roman" w:cs="Times New Roman"/>
          <w:sz w:val="24"/>
          <w:szCs w:val="24"/>
        </w:rPr>
        <w:t xml:space="preserve"> (quail), </w:t>
      </w:r>
      <w:r w:rsidR="00C47ECA">
        <w:rPr>
          <w:rFonts w:ascii="Times New Roman" w:hAnsi="Times New Roman" w:cs="Times New Roman"/>
          <w:i/>
          <w:sz w:val="24"/>
          <w:szCs w:val="24"/>
        </w:rPr>
        <w:t>Gallus</w:t>
      </w:r>
      <w:r w:rsidR="00032368" w:rsidRPr="008266A8">
        <w:rPr>
          <w:rFonts w:ascii="Times New Roman" w:hAnsi="Times New Roman" w:cs="Times New Roman"/>
          <w:i/>
          <w:sz w:val="24"/>
          <w:szCs w:val="24"/>
        </w:rPr>
        <w:t xml:space="preserve"> gallus </w:t>
      </w:r>
      <w:r w:rsidR="00032368" w:rsidRPr="008266A8">
        <w:rPr>
          <w:rFonts w:ascii="Times New Roman" w:hAnsi="Times New Roman" w:cs="Times New Roman"/>
          <w:sz w:val="24"/>
          <w:szCs w:val="24"/>
        </w:rPr>
        <w:t xml:space="preserve">(chicken), </w:t>
      </w:r>
      <w:r w:rsidR="00F9652E">
        <w:rPr>
          <w:rFonts w:ascii="Times New Roman" w:hAnsi="Times New Roman" w:cs="Times New Roman"/>
          <w:i/>
          <w:sz w:val="24"/>
          <w:szCs w:val="24"/>
        </w:rPr>
        <w:t>Anas</w:t>
      </w:r>
      <w:r w:rsidR="00032368" w:rsidRPr="008266A8">
        <w:rPr>
          <w:rFonts w:ascii="Times New Roman" w:hAnsi="Times New Roman" w:cs="Times New Roman"/>
          <w:i/>
          <w:sz w:val="24"/>
          <w:szCs w:val="24"/>
        </w:rPr>
        <w:t xml:space="preserve"> platyrhynchos </w:t>
      </w:r>
      <w:r w:rsidR="00032368" w:rsidRPr="008266A8">
        <w:rPr>
          <w:rFonts w:ascii="Times New Roman" w:hAnsi="Times New Roman" w:cs="Times New Roman"/>
          <w:sz w:val="24"/>
          <w:szCs w:val="24"/>
        </w:rPr>
        <w:t xml:space="preserve">(duck), </w:t>
      </w:r>
      <w:r w:rsidR="00032368" w:rsidRPr="008266A8">
        <w:rPr>
          <w:rFonts w:ascii="Times New Roman" w:hAnsi="Times New Roman" w:cs="Times New Roman"/>
          <w:i/>
          <w:sz w:val="24"/>
          <w:szCs w:val="24"/>
        </w:rPr>
        <w:t>C</w:t>
      </w:r>
      <w:r w:rsidR="00032368">
        <w:rPr>
          <w:rFonts w:ascii="Times New Roman" w:hAnsi="Times New Roman" w:cs="Times New Roman"/>
          <w:i/>
          <w:sz w:val="24"/>
          <w:szCs w:val="24"/>
        </w:rPr>
        <w:t>olumba</w:t>
      </w:r>
      <w:r w:rsidR="00032368" w:rsidRPr="008266A8">
        <w:rPr>
          <w:rFonts w:ascii="Times New Roman" w:hAnsi="Times New Roman" w:cs="Times New Roman"/>
          <w:i/>
          <w:sz w:val="24"/>
          <w:szCs w:val="24"/>
        </w:rPr>
        <w:t xml:space="preserve"> livia </w:t>
      </w:r>
      <w:r w:rsidR="00032368" w:rsidRPr="008266A8">
        <w:rPr>
          <w:rFonts w:ascii="Times New Roman" w:hAnsi="Times New Roman" w:cs="Times New Roman"/>
          <w:sz w:val="24"/>
          <w:szCs w:val="24"/>
        </w:rPr>
        <w:t xml:space="preserve">(pigeon), </w:t>
      </w:r>
      <w:r w:rsidR="00032368" w:rsidRPr="008266A8">
        <w:rPr>
          <w:rFonts w:ascii="Times New Roman" w:hAnsi="Times New Roman" w:cs="Times New Roman"/>
          <w:i/>
          <w:sz w:val="24"/>
          <w:szCs w:val="24"/>
        </w:rPr>
        <w:t>F</w:t>
      </w:r>
      <w:r w:rsidR="00032368">
        <w:rPr>
          <w:rFonts w:ascii="Times New Roman" w:hAnsi="Times New Roman" w:cs="Times New Roman"/>
          <w:i/>
          <w:sz w:val="24"/>
          <w:szCs w:val="24"/>
        </w:rPr>
        <w:t>alco</w:t>
      </w:r>
      <w:r w:rsidR="00032368" w:rsidRPr="008266A8">
        <w:rPr>
          <w:rFonts w:ascii="Times New Roman" w:hAnsi="Times New Roman" w:cs="Times New Roman"/>
          <w:i/>
          <w:sz w:val="24"/>
          <w:szCs w:val="24"/>
        </w:rPr>
        <w:t xml:space="preserve"> cherrug </w:t>
      </w:r>
      <w:r w:rsidR="00032368" w:rsidRPr="008266A8">
        <w:rPr>
          <w:rFonts w:ascii="Times New Roman" w:hAnsi="Times New Roman" w:cs="Times New Roman"/>
          <w:sz w:val="24"/>
          <w:szCs w:val="24"/>
        </w:rPr>
        <w:t>(</w:t>
      </w:r>
      <w:r w:rsidR="00032368">
        <w:rPr>
          <w:rFonts w:ascii="Times New Roman" w:hAnsi="Times New Roman" w:cs="Times New Roman"/>
          <w:sz w:val="24"/>
          <w:szCs w:val="24"/>
        </w:rPr>
        <w:t>S</w:t>
      </w:r>
      <w:r w:rsidR="00032368" w:rsidRPr="008266A8">
        <w:rPr>
          <w:rFonts w:ascii="Times New Roman" w:hAnsi="Times New Roman" w:cs="Times New Roman"/>
          <w:sz w:val="24"/>
          <w:szCs w:val="24"/>
        </w:rPr>
        <w:t xml:space="preserve">aker falcon), </w:t>
      </w:r>
      <w:r w:rsidR="00F9652E">
        <w:rPr>
          <w:rFonts w:ascii="Times New Roman" w:hAnsi="Times New Roman" w:cs="Times New Roman"/>
          <w:i/>
          <w:sz w:val="24"/>
          <w:szCs w:val="24"/>
        </w:rPr>
        <w:t>Falco</w:t>
      </w:r>
      <w:r w:rsidR="00032368" w:rsidRPr="008266A8">
        <w:rPr>
          <w:rFonts w:ascii="Times New Roman" w:hAnsi="Times New Roman" w:cs="Times New Roman"/>
          <w:i/>
          <w:sz w:val="24"/>
          <w:szCs w:val="24"/>
        </w:rPr>
        <w:t xml:space="preserve"> peregrinus </w:t>
      </w:r>
      <w:r w:rsidR="00032368" w:rsidRPr="008266A8">
        <w:rPr>
          <w:rFonts w:ascii="Times New Roman" w:hAnsi="Times New Roman" w:cs="Times New Roman"/>
          <w:sz w:val="24"/>
          <w:szCs w:val="24"/>
        </w:rPr>
        <w:t>(</w:t>
      </w:r>
      <w:r w:rsidR="00032368">
        <w:rPr>
          <w:rFonts w:ascii="Times New Roman" w:hAnsi="Times New Roman" w:cs="Times New Roman"/>
          <w:sz w:val="24"/>
          <w:szCs w:val="24"/>
        </w:rPr>
        <w:t>P</w:t>
      </w:r>
      <w:r w:rsidR="00032368" w:rsidRPr="008266A8">
        <w:rPr>
          <w:rFonts w:ascii="Times New Roman" w:hAnsi="Times New Roman" w:cs="Times New Roman"/>
          <w:sz w:val="24"/>
          <w:szCs w:val="24"/>
        </w:rPr>
        <w:t xml:space="preserve">eregrine falcon), </w:t>
      </w:r>
      <w:r w:rsidR="00032368" w:rsidRPr="008266A8">
        <w:rPr>
          <w:rFonts w:ascii="Times New Roman" w:hAnsi="Times New Roman" w:cs="Times New Roman"/>
          <w:i/>
          <w:sz w:val="24"/>
          <w:szCs w:val="24"/>
        </w:rPr>
        <w:t>F</w:t>
      </w:r>
      <w:r w:rsidR="00032368">
        <w:rPr>
          <w:rFonts w:ascii="Times New Roman" w:hAnsi="Times New Roman" w:cs="Times New Roman"/>
          <w:i/>
          <w:sz w:val="24"/>
          <w:szCs w:val="24"/>
        </w:rPr>
        <w:t>icedula</w:t>
      </w:r>
      <w:r w:rsidR="00032368" w:rsidRPr="008266A8">
        <w:rPr>
          <w:rFonts w:ascii="Times New Roman" w:hAnsi="Times New Roman" w:cs="Times New Roman"/>
          <w:i/>
          <w:sz w:val="24"/>
          <w:szCs w:val="24"/>
        </w:rPr>
        <w:t xml:space="preserve"> albicollis </w:t>
      </w:r>
      <w:r w:rsidR="00032368" w:rsidRPr="008266A8">
        <w:rPr>
          <w:rFonts w:ascii="Times New Roman" w:hAnsi="Times New Roman" w:cs="Times New Roman"/>
          <w:sz w:val="24"/>
          <w:szCs w:val="24"/>
        </w:rPr>
        <w:t xml:space="preserve">(collared flycatcher), </w:t>
      </w:r>
      <w:r w:rsidR="00032368" w:rsidRPr="008266A8">
        <w:rPr>
          <w:rFonts w:ascii="Times New Roman" w:hAnsi="Times New Roman" w:cs="Times New Roman"/>
          <w:i/>
          <w:sz w:val="24"/>
          <w:szCs w:val="24"/>
        </w:rPr>
        <w:t>G</w:t>
      </w:r>
      <w:r w:rsidR="00032368">
        <w:rPr>
          <w:rFonts w:ascii="Times New Roman" w:hAnsi="Times New Roman" w:cs="Times New Roman"/>
          <w:i/>
          <w:sz w:val="24"/>
          <w:szCs w:val="24"/>
        </w:rPr>
        <w:t>eospiza</w:t>
      </w:r>
      <w:r w:rsidR="00032368" w:rsidRPr="008266A8">
        <w:rPr>
          <w:rFonts w:ascii="Times New Roman" w:hAnsi="Times New Roman" w:cs="Times New Roman"/>
          <w:i/>
          <w:sz w:val="24"/>
          <w:szCs w:val="24"/>
        </w:rPr>
        <w:t xml:space="preserve"> fortis </w:t>
      </w:r>
      <w:r w:rsidR="00032368" w:rsidRPr="008266A8">
        <w:rPr>
          <w:rFonts w:ascii="Times New Roman" w:hAnsi="Times New Roman" w:cs="Times New Roman"/>
          <w:sz w:val="24"/>
          <w:szCs w:val="24"/>
        </w:rPr>
        <w:t xml:space="preserve">(medium ground finch), </w:t>
      </w:r>
      <w:r w:rsidR="005F4026">
        <w:rPr>
          <w:rFonts w:ascii="Times New Roman" w:hAnsi="Times New Roman" w:cs="Times New Roman"/>
          <w:i/>
          <w:sz w:val="24"/>
          <w:szCs w:val="24"/>
        </w:rPr>
        <w:t>Meleagris</w:t>
      </w:r>
      <w:r w:rsidR="00032368" w:rsidRPr="008266A8">
        <w:rPr>
          <w:rFonts w:ascii="Times New Roman" w:hAnsi="Times New Roman" w:cs="Times New Roman"/>
          <w:i/>
          <w:sz w:val="24"/>
          <w:szCs w:val="24"/>
        </w:rPr>
        <w:t xml:space="preserve"> gallopavo </w:t>
      </w:r>
      <w:r w:rsidR="00032368" w:rsidRPr="008266A8">
        <w:rPr>
          <w:rFonts w:ascii="Times New Roman" w:hAnsi="Times New Roman" w:cs="Times New Roman"/>
          <w:sz w:val="24"/>
          <w:szCs w:val="24"/>
        </w:rPr>
        <w:t xml:space="preserve">(turkey), </w:t>
      </w:r>
      <w:r w:rsidR="00032368" w:rsidRPr="008266A8">
        <w:rPr>
          <w:rFonts w:ascii="Times New Roman" w:hAnsi="Times New Roman" w:cs="Times New Roman"/>
          <w:i/>
          <w:sz w:val="24"/>
          <w:szCs w:val="24"/>
        </w:rPr>
        <w:t>P</w:t>
      </w:r>
      <w:r w:rsidR="00032368" w:rsidRPr="00D64D96">
        <w:rPr>
          <w:rFonts w:ascii="Times New Roman" w:hAnsi="Times New Roman" w:cs="Times New Roman"/>
          <w:i/>
          <w:iCs/>
          <w:sz w:val="24"/>
          <w:szCs w:val="24"/>
        </w:rPr>
        <w:t>seudopodoces</w:t>
      </w:r>
      <w:r w:rsidR="00032368" w:rsidRPr="008266A8">
        <w:rPr>
          <w:rFonts w:ascii="Times New Roman" w:hAnsi="Times New Roman" w:cs="Times New Roman"/>
          <w:i/>
          <w:sz w:val="24"/>
          <w:szCs w:val="24"/>
        </w:rPr>
        <w:t xml:space="preserve"> humilis </w:t>
      </w:r>
      <w:r w:rsidR="00032368" w:rsidRPr="008266A8">
        <w:rPr>
          <w:rFonts w:ascii="Times New Roman" w:hAnsi="Times New Roman" w:cs="Times New Roman"/>
          <w:sz w:val="24"/>
          <w:szCs w:val="24"/>
        </w:rPr>
        <w:t xml:space="preserve">(ground tit), </w:t>
      </w:r>
      <w:r w:rsidR="0092017C">
        <w:rPr>
          <w:rFonts w:ascii="Times New Roman" w:hAnsi="Times New Roman" w:cs="Times New Roman"/>
          <w:i/>
          <w:sz w:val="24"/>
          <w:szCs w:val="24"/>
        </w:rPr>
        <w:t>T</w:t>
      </w:r>
      <w:r w:rsidR="0092017C" w:rsidRPr="008266A8">
        <w:rPr>
          <w:rFonts w:ascii="Times New Roman" w:hAnsi="Times New Roman" w:cs="Times New Roman"/>
          <w:i/>
          <w:sz w:val="24"/>
          <w:szCs w:val="24"/>
        </w:rPr>
        <w:t>aeniopygia</w:t>
      </w:r>
      <w:r w:rsidR="00032368" w:rsidRPr="008266A8">
        <w:rPr>
          <w:rFonts w:ascii="Times New Roman" w:hAnsi="Times New Roman" w:cs="Times New Roman"/>
          <w:i/>
          <w:sz w:val="24"/>
          <w:szCs w:val="24"/>
        </w:rPr>
        <w:t xml:space="preserve"> guttata </w:t>
      </w:r>
      <w:r w:rsidR="00032368" w:rsidRPr="008266A8">
        <w:rPr>
          <w:rFonts w:ascii="Times New Roman" w:hAnsi="Times New Roman" w:cs="Times New Roman"/>
          <w:sz w:val="24"/>
          <w:szCs w:val="24"/>
        </w:rPr>
        <w:t>(zebra finch)</w:t>
      </w:r>
      <w:r w:rsidR="00032368">
        <w:rPr>
          <w:rFonts w:ascii="Times New Roman" w:hAnsi="Times New Roman" w:cs="Times New Roman"/>
          <w:sz w:val="24"/>
          <w:szCs w:val="24"/>
        </w:rPr>
        <w:t>,</w:t>
      </w:r>
      <w:r w:rsidR="00032368" w:rsidRPr="008266A8">
        <w:rPr>
          <w:rFonts w:ascii="Times New Roman" w:hAnsi="Times New Roman" w:cs="Times New Roman"/>
          <w:sz w:val="24"/>
          <w:szCs w:val="24"/>
        </w:rPr>
        <w:t xml:space="preserve"> </w:t>
      </w:r>
      <w:r w:rsidR="00032368">
        <w:rPr>
          <w:rFonts w:ascii="Times New Roman" w:hAnsi="Times New Roman" w:cs="Times New Roman"/>
          <w:sz w:val="24"/>
          <w:szCs w:val="24"/>
        </w:rPr>
        <w:t>with</w:t>
      </w:r>
      <w:r w:rsidR="00032368" w:rsidRPr="008266A8">
        <w:rPr>
          <w:rFonts w:ascii="Times New Roman" w:hAnsi="Times New Roman" w:cs="Times New Roman"/>
          <w:sz w:val="24"/>
          <w:szCs w:val="24"/>
        </w:rPr>
        <w:t xml:space="preserve"> </w:t>
      </w:r>
      <w:r w:rsidR="005F4026">
        <w:rPr>
          <w:rFonts w:ascii="Times New Roman" w:hAnsi="Times New Roman" w:cs="Times New Roman"/>
          <w:i/>
          <w:sz w:val="24"/>
          <w:szCs w:val="24"/>
        </w:rPr>
        <w:t>Alligator</w:t>
      </w:r>
      <w:r w:rsidR="00032368" w:rsidRPr="008266A8">
        <w:rPr>
          <w:rFonts w:ascii="Times New Roman" w:hAnsi="Times New Roman" w:cs="Times New Roman"/>
          <w:i/>
          <w:sz w:val="24"/>
          <w:szCs w:val="24"/>
        </w:rPr>
        <w:t xml:space="preserve"> sinensis</w:t>
      </w:r>
      <w:r w:rsidR="00A70F67">
        <w:rPr>
          <w:rFonts w:ascii="Times New Roman" w:hAnsi="Times New Roman" w:cs="Times New Roman"/>
          <w:sz w:val="24"/>
          <w:szCs w:val="24"/>
        </w:rPr>
        <w:t xml:space="preserve"> (C</w:t>
      </w:r>
      <w:r w:rsidR="00032368" w:rsidRPr="008266A8">
        <w:rPr>
          <w:rFonts w:ascii="Times New Roman" w:hAnsi="Times New Roman" w:cs="Times New Roman"/>
          <w:sz w:val="24"/>
          <w:szCs w:val="24"/>
        </w:rPr>
        <w:t>hinese alligator)</w:t>
      </w:r>
      <w:r w:rsidR="00032368">
        <w:rPr>
          <w:rFonts w:ascii="Times New Roman" w:hAnsi="Times New Roman" w:cs="Times New Roman"/>
          <w:sz w:val="24"/>
          <w:szCs w:val="24"/>
        </w:rPr>
        <w:t xml:space="preserve"> as an outgroup</w:t>
      </w:r>
      <w:r w:rsidR="00A42DCC">
        <w:rPr>
          <w:rFonts w:ascii="Times New Roman" w:hAnsi="Times New Roman" w:cs="Times New Roman"/>
          <w:sz w:val="24"/>
          <w:szCs w:val="24"/>
        </w:rPr>
        <w:t>.</w:t>
      </w:r>
    </w:p>
    <w:p w14:paraId="5CA5B3A4" w14:textId="77777777" w:rsidR="00A42DCC" w:rsidRPr="00F5431B" w:rsidRDefault="00A42DCC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22898A97" w14:textId="77777777" w:rsidR="00275552" w:rsidRPr="0005009D" w:rsidRDefault="00275552" w:rsidP="00275552">
      <w:pPr>
        <w:tabs>
          <w:tab w:val="left" w:pos="3481"/>
        </w:tabs>
        <w:rPr>
          <w:rFonts w:ascii="Times New Roman" w:hAnsi="Times New Roman" w:cs="Times New Roman"/>
          <w:b/>
          <w:sz w:val="24"/>
          <w:szCs w:val="24"/>
        </w:rPr>
      </w:pPr>
      <w:r w:rsidRPr="0005009D">
        <w:rPr>
          <w:rFonts w:ascii="Times New Roman" w:hAnsi="Times New Roman" w:cs="Times New Roman" w:hint="eastAsia"/>
          <w:b/>
          <w:noProof/>
          <w:sz w:val="24"/>
          <w:szCs w:val="24"/>
        </w:rPr>
        <w:lastRenderedPageBreak/>
        <w:drawing>
          <wp:inline distT="0" distB="0" distL="0" distR="0" wp14:anchorId="28E68FB4" wp14:editId="3023C422">
            <wp:extent cx="5274310" cy="58928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portantGene_C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77FC" w14:textId="6CD998DE" w:rsidR="00275552" w:rsidRPr="0005009D" w:rsidRDefault="00070D50" w:rsidP="00275552">
      <w:pPr>
        <w:tabs>
          <w:tab w:val="left" w:pos="3481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Figure S</w:t>
      </w:r>
      <w:r w:rsidR="009C6918">
        <w:rPr>
          <w:rFonts w:ascii="Times New Roman" w:hAnsi="Times New Roman" w:cs="Times New Roman"/>
          <w:b/>
          <w:sz w:val="24"/>
          <w:szCs w:val="24"/>
        </w:rPr>
        <w:t>8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75552" w:rsidRPr="002B0FA9">
        <w:rPr>
          <w:rFonts w:ascii="Times New Roman" w:hAnsi="Times New Roman" w:cs="Times New Roman"/>
          <w:sz w:val="24"/>
          <w:szCs w:val="24"/>
        </w:rPr>
        <w:t xml:space="preserve">GO enrichment results (C) </w:t>
      </w:r>
      <w:r w:rsidR="0043101E">
        <w:rPr>
          <w:rFonts w:ascii="Times New Roman" w:hAnsi="Times New Roman" w:cs="Times New Roman"/>
          <w:sz w:val="24"/>
          <w:szCs w:val="24"/>
        </w:rPr>
        <w:t>for</w:t>
      </w:r>
      <w:r w:rsidR="00275552" w:rsidRPr="002B0FA9">
        <w:rPr>
          <w:rFonts w:ascii="Times New Roman" w:hAnsi="Times New Roman" w:cs="Times New Roman"/>
          <w:sz w:val="24"/>
          <w:szCs w:val="24"/>
        </w:rPr>
        <w:t xml:space="preserve"> genes located </w:t>
      </w:r>
      <w:r w:rsidR="00457248">
        <w:rPr>
          <w:rFonts w:ascii="Times New Roman" w:hAnsi="Times New Roman" w:cs="Times New Roman"/>
          <w:sz w:val="24"/>
          <w:szCs w:val="24"/>
        </w:rPr>
        <w:t>with</w:t>
      </w:r>
      <w:r w:rsidR="00275552" w:rsidRPr="002B0FA9">
        <w:rPr>
          <w:rFonts w:ascii="Times New Roman" w:hAnsi="Times New Roman" w:cs="Times New Roman"/>
          <w:sz w:val="24"/>
          <w:szCs w:val="24"/>
        </w:rPr>
        <w:t>in the 1</w:t>
      </w:r>
      <w:r w:rsidR="00457248">
        <w:rPr>
          <w:rFonts w:ascii="Times New Roman" w:hAnsi="Times New Roman" w:cs="Times New Roman"/>
          <w:sz w:val="24"/>
          <w:szCs w:val="24"/>
        </w:rPr>
        <w:t>-</w:t>
      </w:r>
      <w:r w:rsidR="00275552" w:rsidRPr="002B0FA9">
        <w:rPr>
          <w:rFonts w:ascii="Times New Roman" w:hAnsi="Times New Roman" w:cs="Times New Roman"/>
          <w:sz w:val="24"/>
          <w:szCs w:val="24"/>
        </w:rPr>
        <w:t xml:space="preserve">kb </w:t>
      </w:r>
      <w:r w:rsidR="00457248" w:rsidRPr="002B0FA9">
        <w:rPr>
          <w:rFonts w:ascii="Times New Roman" w:hAnsi="Times New Roman" w:cs="Times New Roman"/>
          <w:sz w:val="24"/>
          <w:szCs w:val="24"/>
        </w:rPr>
        <w:t xml:space="preserve">regions </w:t>
      </w:r>
      <w:r w:rsidR="00275552" w:rsidRPr="002B0FA9">
        <w:rPr>
          <w:rFonts w:ascii="Times New Roman" w:hAnsi="Times New Roman" w:cs="Times New Roman"/>
          <w:sz w:val="24"/>
          <w:szCs w:val="24"/>
        </w:rPr>
        <w:t>flanking breakpoints</w:t>
      </w:r>
      <w:r w:rsidR="00457248">
        <w:rPr>
          <w:rFonts w:ascii="Times New Roman" w:hAnsi="Times New Roman" w:cs="Times New Roman"/>
          <w:sz w:val="24"/>
          <w:szCs w:val="24"/>
        </w:rPr>
        <w:t xml:space="preserve"> of</w:t>
      </w:r>
      <w:r w:rsidR="000F29C5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F29C5" w:rsidRPr="000F29C5">
        <w:rPr>
          <w:rFonts w:ascii="Times New Roman" w:hAnsi="Times New Roman" w:cs="Times New Roman"/>
          <w:sz w:val="24"/>
          <w:szCs w:val="24"/>
        </w:rPr>
        <w:t>131 large inversions</w:t>
      </w:r>
      <w:r w:rsidR="000F29C5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7B792B">
        <w:rPr>
          <w:rFonts w:ascii="Times New Roman" w:hAnsi="Times New Roman" w:cs="Times New Roman"/>
          <w:sz w:val="24"/>
          <w:szCs w:val="24"/>
        </w:rPr>
        <w:t xml:space="preserve">in </w:t>
      </w:r>
      <w:r w:rsidR="00972B75">
        <w:rPr>
          <w:rFonts w:ascii="Times New Roman" w:hAnsi="Times New Roman" w:cs="Times New Roman" w:hint="eastAsia"/>
          <w:sz w:val="24"/>
          <w:szCs w:val="24"/>
        </w:rPr>
        <w:t>quail</w:t>
      </w:r>
      <w:r w:rsidR="007B792B">
        <w:rPr>
          <w:rFonts w:ascii="Times New Roman" w:hAnsi="Times New Roman" w:cs="Times New Roman"/>
          <w:sz w:val="24"/>
          <w:szCs w:val="24"/>
        </w:rPr>
        <w:t xml:space="preserve"> (</w:t>
      </w:r>
      <w:r w:rsidR="007B792B">
        <w:rPr>
          <w:rFonts w:ascii="Times New Roman" w:hAnsi="Times New Roman" w:cs="Times New Roman"/>
          <w:i/>
          <w:sz w:val="24"/>
          <w:szCs w:val="24"/>
        </w:rPr>
        <w:t>Coturnix japonica</w:t>
      </w:r>
      <w:r w:rsidR="00935BF7">
        <w:rPr>
          <w:rFonts w:ascii="Times New Roman" w:hAnsi="Times New Roman" w:cs="Times New Roman"/>
          <w:sz w:val="24"/>
          <w:szCs w:val="24"/>
        </w:rPr>
        <w:t>)</w:t>
      </w:r>
      <w:r w:rsidR="00972B75">
        <w:rPr>
          <w:rFonts w:ascii="Times New Roman" w:hAnsi="Times New Roman" w:cs="Times New Roman" w:hint="eastAsia"/>
          <w:sz w:val="24"/>
          <w:szCs w:val="24"/>
        </w:rPr>
        <w:t xml:space="preserve"> genome</w:t>
      </w:r>
      <w:r w:rsidR="007B792B">
        <w:rPr>
          <w:rFonts w:ascii="Times New Roman" w:hAnsi="Times New Roman" w:cs="Times New Roman"/>
          <w:sz w:val="24"/>
          <w:szCs w:val="24"/>
        </w:rPr>
        <w:t xml:space="preserve"> </w:t>
      </w:r>
      <w:r w:rsidR="00853137">
        <w:rPr>
          <w:rFonts w:ascii="Times New Roman" w:hAnsi="Times New Roman" w:cs="Times New Roman"/>
          <w:sz w:val="24"/>
          <w:szCs w:val="24"/>
        </w:rPr>
        <w:t>relative to</w:t>
      </w:r>
      <w:r w:rsidR="000F29C5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7B792B">
        <w:rPr>
          <w:rFonts w:ascii="Times New Roman" w:hAnsi="Times New Roman" w:cs="Times New Roman"/>
          <w:sz w:val="24"/>
          <w:szCs w:val="24"/>
        </w:rPr>
        <w:t xml:space="preserve">that of </w:t>
      </w:r>
      <w:r w:rsidR="000F29C5">
        <w:rPr>
          <w:rFonts w:ascii="Times New Roman" w:hAnsi="Times New Roman" w:cs="Times New Roman" w:hint="eastAsia"/>
          <w:sz w:val="24"/>
          <w:szCs w:val="24"/>
        </w:rPr>
        <w:t xml:space="preserve">chicken </w:t>
      </w:r>
      <w:r w:rsidR="007B792B">
        <w:rPr>
          <w:rFonts w:ascii="Times New Roman" w:hAnsi="Times New Roman" w:cs="Times New Roman"/>
          <w:sz w:val="24"/>
          <w:szCs w:val="24"/>
        </w:rPr>
        <w:t>(</w:t>
      </w:r>
      <w:r w:rsidR="007B792B">
        <w:rPr>
          <w:rFonts w:ascii="Times New Roman" w:hAnsi="Times New Roman" w:cs="Times New Roman"/>
          <w:i/>
          <w:sz w:val="24"/>
          <w:szCs w:val="24"/>
        </w:rPr>
        <w:t>Gallus</w:t>
      </w:r>
      <w:r w:rsidR="007B792B" w:rsidRPr="008266A8">
        <w:rPr>
          <w:rFonts w:ascii="Times New Roman" w:hAnsi="Times New Roman" w:cs="Times New Roman"/>
          <w:i/>
          <w:sz w:val="24"/>
          <w:szCs w:val="24"/>
        </w:rPr>
        <w:t xml:space="preserve"> gallus</w:t>
      </w:r>
      <w:r w:rsidR="007B792B">
        <w:rPr>
          <w:rFonts w:ascii="Times New Roman" w:hAnsi="Times New Roman" w:cs="Times New Roman"/>
          <w:sz w:val="24"/>
          <w:szCs w:val="24"/>
        </w:rPr>
        <w:t>)</w:t>
      </w:r>
      <w:r w:rsidR="000F29C5">
        <w:rPr>
          <w:rFonts w:ascii="Times New Roman" w:hAnsi="Times New Roman" w:cs="Times New Roman" w:hint="eastAsia"/>
          <w:sz w:val="24"/>
          <w:szCs w:val="24"/>
        </w:rPr>
        <w:t>.</w:t>
      </w:r>
    </w:p>
    <w:p w14:paraId="5485A9B4" w14:textId="208C00B5" w:rsidR="00275552" w:rsidRPr="0005009D" w:rsidRDefault="00275552" w:rsidP="00275552">
      <w:pPr>
        <w:tabs>
          <w:tab w:val="left" w:pos="3481"/>
        </w:tabs>
        <w:rPr>
          <w:rFonts w:ascii="Times New Roman" w:hAnsi="Times New Roman" w:cs="Times New Roman"/>
          <w:b/>
          <w:sz w:val="24"/>
          <w:szCs w:val="24"/>
        </w:rPr>
      </w:pPr>
      <w:r w:rsidRPr="0005009D">
        <w:rPr>
          <w:rFonts w:ascii="Times New Roman" w:hAnsi="Times New Roman" w:cs="Times New Roman" w:hint="eastAsia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56192" behindDoc="0" locked="0" layoutInCell="1" allowOverlap="1" wp14:anchorId="327DD2A9" wp14:editId="76BF361D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3815715"/>
            <wp:effectExtent l="0" t="0" r="8890" b="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portantGene_F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74C7">
        <w:rPr>
          <w:rFonts w:ascii="Times New Roman" w:hAnsi="Times New Roman" w:cs="Times New Roman"/>
          <w:b/>
          <w:sz w:val="24"/>
          <w:szCs w:val="24"/>
        </w:rPr>
        <w:br w:type="textWrapping" w:clear="all"/>
      </w:r>
    </w:p>
    <w:p w14:paraId="26CC5035" w14:textId="58F7390D" w:rsidR="00275552" w:rsidRDefault="00070D50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Figure S</w:t>
      </w:r>
      <w:r w:rsidR="009C6918">
        <w:rPr>
          <w:rFonts w:ascii="Times New Roman" w:hAnsi="Times New Roman" w:cs="Times New Roman"/>
          <w:b/>
          <w:sz w:val="24"/>
          <w:szCs w:val="24"/>
        </w:rPr>
        <w:t>9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75552" w:rsidRPr="002B0FA9">
        <w:rPr>
          <w:rFonts w:ascii="Times New Roman" w:hAnsi="Times New Roman" w:cs="Times New Roman"/>
          <w:sz w:val="24"/>
          <w:szCs w:val="24"/>
        </w:rPr>
        <w:t xml:space="preserve">GO enrichment results (F) </w:t>
      </w:r>
      <w:r w:rsidR="0043101E">
        <w:rPr>
          <w:rFonts w:ascii="Times New Roman" w:hAnsi="Times New Roman" w:cs="Times New Roman"/>
          <w:sz w:val="24"/>
          <w:szCs w:val="24"/>
        </w:rPr>
        <w:t>for</w:t>
      </w:r>
      <w:r w:rsidR="00275552" w:rsidRPr="002B0FA9">
        <w:rPr>
          <w:rFonts w:ascii="Times New Roman" w:hAnsi="Times New Roman" w:cs="Times New Roman"/>
          <w:sz w:val="24"/>
          <w:szCs w:val="24"/>
        </w:rPr>
        <w:t xml:space="preserve"> genes located in the 1</w:t>
      </w:r>
      <w:r w:rsidR="00EB7279">
        <w:rPr>
          <w:rFonts w:ascii="Times New Roman" w:hAnsi="Times New Roman" w:cs="Times New Roman"/>
          <w:sz w:val="24"/>
          <w:szCs w:val="24"/>
        </w:rPr>
        <w:t>-</w:t>
      </w:r>
      <w:r w:rsidR="00275552" w:rsidRPr="002B0FA9">
        <w:rPr>
          <w:rFonts w:ascii="Times New Roman" w:hAnsi="Times New Roman" w:cs="Times New Roman"/>
          <w:sz w:val="24"/>
          <w:szCs w:val="24"/>
        </w:rPr>
        <w:t xml:space="preserve">kb </w:t>
      </w:r>
      <w:r w:rsidR="00EB7279" w:rsidRPr="002B0FA9">
        <w:rPr>
          <w:rFonts w:ascii="Times New Roman" w:hAnsi="Times New Roman" w:cs="Times New Roman"/>
          <w:sz w:val="24"/>
          <w:szCs w:val="24"/>
        </w:rPr>
        <w:t xml:space="preserve">regions </w:t>
      </w:r>
      <w:r w:rsidR="00275552" w:rsidRPr="002B0FA9">
        <w:rPr>
          <w:rFonts w:ascii="Times New Roman" w:hAnsi="Times New Roman" w:cs="Times New Roman"/>
          <w:sz w:val="24"/>
          <w:szCs w:val="24"/>
        </w:rPr>
        <w:t>flanking breakpoints</w:t>
      </w:r>
      <w:r w:rsidR="00EB7279">
        <w:rPr>
          <w:rFonts w:ascii="Times New Roman" w:hAnsi="Times New Roman" w:cs="Times New Roman"/>
          <w:sz w:val="24"/>
          <w:szCs w:val="24"/>
        </w:rPr>
        <w:t xml:space="preserve"> of</w:t>
      </w:r>
      <w:r w:rsidR="000F29C5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F29C5" w:rsidRPr="000F29C5">
        <w:rPr>
          <w:rFonts w:ascii="Times New Roman" w:hAnsi="Times New Roman" w:cs="Times New Roman"/>
          <w:sz w:val="24"/>
          <w:szCs w:val="24"/>
        </w:rPr>
        <w:t xml:space="preserve">131 large inversions </w:t>
      </w:r>
      <w:r w:rsidR="00972B75">
        <w:rPr>
          <w:rFonts w:ascii="Times New Roman" w:hAnsi="Times New Roman" w:cs="Times New Roman" w:hint="eastAsia"/>
          <w:sz w:val="24"/>
          <w:szCs w:val="24"/>
        </w:rPr>
        <w:t xml:space="preserve">in quail </w:t>
      </w:r>
      <w:r w:rsidR="006D74C7">
        <w:rPr>
          <w:rFonts w:ascii="Times New Roman" w:hAnsi="Times New Roman" w:cs="Times New Roman"/>
          <w:sz w:val="24"/>
          <w:szCs w:val="24"/>
        </w:rPr>
        <w:t>(</w:t>
      </w:r>
      <w:r w:rsidR="006D74C7">
        <w:rPr>
          <w:rFonts w:ascii="Times New Roman" w:hAnsi="Times New Roman" w:cs="Times New Roman"/>
          <w:i/>
          <w:sz w:val="24"/>
          <w:szCs w:val="24"/>
        </w:rPr>
        <w:t>Coturnix japonica</w:t>
      </w:r>
      <w:r w:rsidR="006D74C7">
        <w:rPr>
          <w:rFonts w:ascii="Times New Roman" w:hAnsi="Times New Roman" w:cs="Times New Roman"/>
          <w:sz w:val="24"/>
          <w:szCs w:val="24"/>
        </w:rPr>
        <w:t xml:space="preserve">) </w:t>
      </w:r>
      <w:r w:rsidR="00972B75">
        <w:rPr>
          <w:rFonts w:ascii="Times New Roman" w:hAnsi="Times New Roman" w:cs="Times New Roman" w:hint="eastAsia"/>
          <w:sz w:val="24"/>
          <w:szCs w:val="24"/>
        </w:rPr>
        <w:t xml:space="preserve">genome </w:t>
      </w:r>
      <w:r w:rsidR="006D74C7">
        <w:rPr>
          <w:rFonts w:ascii="Times New Roman" w:hAnsi="Times New Roman" w:cs="Times New Roman"/>
          <w:sz w:val="24"/>
          <w:szCs w:val="24"/>
        </w:rPr>
        <w:t>relative to</w:t>
      </w:r>
      <w:r w:rsidR="006D74C7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6D74C7">
        <w:rPr>
          <w:rFonts w:ascii="Times New Roman" w:hAnsi="Times New Roman" w:cs="Times New Roman"/>
          <w:sz w:val="24"/>
          <w:szCs w:val="24"/>
        </w:rPr>
        <w:t xml:space="preserve">that of </w:t>
      </w:r>
      <w:r w:rsidR="006D74C7">
        <w:rPr>
          <w:rFonts w:ascii="Times New Roman" w:hAnsi="Times New Roman" w:cs="Times New Roman" w:hint="eastAsia"/>
          <w:sz w:val="24"/>
          <w:szCs w:val="24"/>
        </w:rPr>
        <w:t xml:space="preserve">chicken </w:t>
      </w:r>
      <w:r w:rsidR="006D74C7">
        <w:rPr>
          <w:rFonts w:ascii="Times New Roman" w:hAnsi="Times New Roman" w:cs="Times New Roman"/>
          <w:sz w:val="24"/>
          <w:szCs w:val="24"/>
        </w:rPr>
        <w:t>(</w:t>
      </w:r>
      <w:r w:rsidR="006D74C7">
        <w:rPr>
          <w:rFonts w:ascii="Times New Roman" w:hAnsi="Times New Roman" w:cs="Times New Roman"/>
          <w:i/>
          <w:sz w:val="24"/>
          <w:szCs w:val="24"/>
        </w:rPr>
        <w:t>Gallus</w:t>
      </w:r>
      <w:r w:rsidR="006D74C7" w:rsidRPr="008266A8">
        <w:rPr>
          <w:rFonts w:ascii="Times New Roman" w:hAnsi="Times New Roman" w:cs="Times New Roman"/>
          <w:i/>
          <w:sz w:val="24"/>
          <w:szCs w:val="24"/>
        </w:rPr>
        <w:t xml:space="preserve"> gallus</w:t>
      </w:r>
      <w:r w:rsidR="006D74C7">
        <w:rPr>
          <w:rFonts w:ascii="Times New Roman" w:hAnsi="Times New Roman" w:cs="Times New Roman"/>
          <w:sz w:val="24"/>
          <w:szCs w:val="24"/>
        </w:rPr>
        <w:t>)</w:t>
      </w:r>
      <w:r w:rsidR="000F29C5">
        <w:rPr>
          <w:rFonts w:ascii="Times New Roman" w:hAnsi="Times New Roman" w:cs="Times New Roman" w:hint="eastAsia"/>
          <w:sz w:val="24"/>
          <w:szCs w:val="24"/>
        </w:rPr>
        <w:t>.</w:t>
      </w:r>
    </w:p>
    <w:p w14:paraId="3188DF01" w14:textId="6ADFEE25" w:rsidR="00ED7428" w:rsidRDefault="00ED7428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2BBFF7E8" w14:textId="01749B8A" w:rsidR="00ED7428" w:rsidRDefault="00B51969" w:rsidP="001746DB">
      <w:pPr>
        <w:tabs>
          <w:tab w:val="left" w:pos="3481"/>
        </w:tabs>
        <w:jc w:val="center"/>
        <w:rPr>
          <w:rFonts w:ascii="Times New Roman" w:hAnsi="Times New Roman" w:cs="Times New Roman"/>
          <w:sz w:val="24"/>
          <w:szCs w:val="24"/>
        </w:rPr>
      </w:pPr>
      <w:ins w:id="14" w:author="孙帅" w:date="2018-02-08T17:09:00Z">
        <w:r>
          <w:rPr>
            <w:rFonts w:ascii="Times New Roman" w:hAnsi="Times New Roman" w:cs="Times New Roman"/>
            <w:noProof/>
            <w:sz w:val="24"/>
            <w:szCs w:val="24"/>
            <w:rPrChange w:id="15" w:author="Unknown">
              <w:rPr>
                <w:noProof/>
              </w:rPr>
            </w:rPrChange>
          </w:rPr>
          <w:drawing>
            <wp:inline distT="0" distB="0" distL="0" distR="0" wp14:anchorId="717FAB10" wp14:editId="49D26BEA">
              <wp:extent cx="4405540" cy="3372312"/>
              <wp:effectExtent l="0" t="0" r="0" b="0"/>
              <wp:docPr id="63" name="图片 63" descr="图片包含 地图, 文字&#10;&#10;已生成极高可信度的说明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3" name="Cross_value.tif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06611" cy="337313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428C282" w14:textId="4F8DE72C" w:rsidR="00ED7428" w:rsidRPr="001746DB" w:rsidRDefault="001746DB" w:rsidP="00275552">
      <w:pPr>
        <w:tabs>
          <w:tab w:val="left" w:pos="3481"/>
        </w:tabs>
        <w:rPr>
          <w:rFonts w:ascii="Times New Roman" w:hAnsi="Times New Roman" w:cs="Times New Roman"/>
          <w:b/>
          <w:sz w:val="24"/>
          <w:szCs w:val="24"/>
        </w:rPr>
      </w:pPr>
      <w:r w:rsidRPr="001746DB">
        <w:rPr>
          <w:rFonts w:ascii="Times New Roman" w:hAnsi="Times New Roman" w:cs="Times New Roman" w:hint="eastAsia"/>
          <w:b/>
          <w:sz w:val="24"/>
          <w:szCs w:val="24"/>
        </w:rPr>
        <w:t>Figure S10</w:t>
      </w:r>
      <w:r>
        <w:rPr>
          <w:rFonts w:ascii="Times New Roman" w:hAnsi="Times New Roman" w:cs="Times New Roman" w:hint="eastAsia"/>
          <w:b/>
          <w:sz w:val="24"/>
          <w:szCs w:val="24"/>
        </w:rPr>
        <w:t>.</w:t>
      </w:r>
      <w:r w:rsidRPr="001746DB">
        <w:rPr>
          <w:rFonts w:ascii="Times New Roman" w:hAnsi="Times New Roman" w:cs="Times New Roman"/>
          <w:b/>
          <w:sz w:val="24"/>
          <w:szCs w:val="24"/>
        </w:rPr>
        <w:t xml:space="preserve"> Cross-validation plot for ADMIXTURE</w:t>
      </w:r>
    </w:p>
    <w:p w14:paraId="3D7DFBA3" w14:textId="252B844B" w:rsidR="00ED7428" w:rsidRDefault="00ED7428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117EF030" w14:textId="4DD12B17" w:rsidR="00ED7428" w:rsidRDefault="00ED7428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6C6F0066" w14:textId="796F2A3C" w:rsidR="00ED7428" w:rsidRDefault="00ED7428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38B43044" w14:textId="73AC6CE7" w:rsidR="00ED7428" w:rsidRDefault="00ED7428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38DACFB5" w14:textId="3D5F1AE9" w:rsidR="00ED7428" w:rsidRDefault="00ED7428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0498336A" w14:textId="5DF92A05" w:rsidR="00ED7428" w:rsidRDefault="00ED7428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3ACDEAB7" w14:textId="08B253B6" w:rsidR="00ED7428" w:rsidRDefault="00ED7428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3C422FCE" w14:textId="5230BEA3" w:rsidR="00ED7428" w:rsidRDefault="00ED7428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330E5406" w14:textId="47BA37BB" w:rsidR="00ED7428" w:rsidRDefault="00ED7428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4DF8DAB2" w14:textId="77777777" w:rsidR="00ED7428" w:rsidRDefault="00ED7428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76FC2EC3" w14:textId="77777777" w:rsidR="00A52445" w:rsidRDefault="00A52445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439AF363" w14:textId="77777777" w:rsidR="00A52445" w:rsidRDefault="00A52445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5921390A" w14:textId="610E4C0D" w:rsidR="00A52445" w:rsidRDefault="000F4D92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8880D6" wp14:editId="71CD481B">
            <wp:extent cx="5274310" cy="14141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DEE1" w14:textId="17BB3015" w:rsidR="00A52445" w:rsidRDefault="000F4D92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30504D" wp14:editId="611AEB98">
            <wp:extent cx="5274310" cy="14109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2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C812" w14:textId="6CEA6040" w:rsidR="00A52445" w:rsidRDefault="000F4D92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7B69D0" wp14:editId="168D75CD">
            <wp:extent cx="5274310" cy="14122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3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4FA5300C" wp14:editId="67BD84C0">
            <wp:simplePos x="0" y="0"/>
            <wp:positionH relativeFrom="column">
              <wp:posOffset>0</wp:posOffset>
            </wp:positionH>
            <wp:positionV relativeFrom="paragraph">
              <wp:posOffset>-8296275</wp:posOffset>
            </wp:positionV>
            <wp:extent cx="5274310" cy="1433195"/>
            <wp:effectExtent l="0" t="0" r="2540" b="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4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038DF" w14:textId="5DBAC763" w:rsidR="00A52445" w:rsidRDefault="000F4D92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7FFD20" wp14:editId="7FA5C7E8">
            <wp:extent cx="5274310" cy="14331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4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B727" w14:textId="276C87D1" w:rsidR="00A52445" w:rsidRDefault="000F4D92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A32B28" wp14:editId="5D7DDDFF">
            <wp:extent cx="5274310" cy="13989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5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1B7A" w14:textId="4CFB15F5" w:rsidR="00A52445" w:rsidRDefault="000F4D92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864972" wp14:editId="26ABA4B1">
            <wp:extent cx="5274310" cy="14046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6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D5A8" w14:textId="3FD70D81" w:rsidR="00A52445" w:rsidRDefault="000F4D92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2DD6FE" wp14:editId="55F984E6">
            <wp:extent cx="5274310" cy="14027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7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9307" w14:textId="35475E83" w:rsidR="00A52445" w:rsidRDefault="000F4D92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018662" wp14:editId="7160398C">
            <wp:extent cx="5274310" cy="14065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8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5D44" w14:textId="7CC88430" w:rsidR="00A52445" w:rsidRDefault="00FA5307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840D97" wp14:editId="28A586B8">
            <wp:extent cx="5274310" cy="14033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9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DEEE" w14:textId="0B9558DE" w:rsidR="00A52445" w:rsidRDefault="00FA5307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7F03C1" wp14:editId="35BB015A">
            <wp:extent cx="5274310" cy="14274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10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3983" w14:textId="58A03C1E" w:rsidR="00A52445" w:rsidRDefault="00FA5307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2F23D7" wp14:editId="15FFD8DC">
            <wp:extent cx="5274310" cy="14192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11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2364" w14:textId="16A6A11A" w:rsidR="00A52445" w:rsidRDefault="00FA5307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7F2CDA" wp14:editId="0984E742">
            <wp:extent cx="5274310" cy="14236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12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9422" w14:textId="40C089DC" w:rsidR="00A52445" w:rsidRDefault="00FA5307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759B8F" wp14:editId="790E9275">
            <wp:extent cx="5274310" cy="14147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13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044" w14:textId="3953BF62" w:rsidR="00A52445" w:rsidRDefault="00FA5307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E1D523" wp14:editId="52BCB2BF">
            <wp:extent cx="5274310" cy="14046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14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9A77" w14:textId="35B98DB7" w:rsidR="00A52445" w:rsidRDefault="00FA5307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7E7F3F" wp14:editId="43677800">
            <wp:extent cx="5274310" cy="14192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15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4B84C" w14:textId="2D4DC904" w:rsidR="00A52445" w:rsidRDefault="00FA5307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25572D" wp14:editId="20F1B372">
            <wp:extent cx="5274310" cy="14306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16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191F" w14:textId="3DCDE1CB" w:rsidR="00A52445" w:rsidRDefault="00FA5307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5BF34D" wp14:editId="58D08F2A">
            <wp:extent cx="5274310" cy="141986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17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881D" w14:textId="30E730F6" w:rsidR="00A52445" w:rsidRDefault="00FA5307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4E0963" wp14:editId="025FB6F0">
            <wp:extent cx="5274310" cy="14046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18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8FD0" w14:textId="1AA3095F" w:rsidR="00A52445" w:rsidRDefault="00FA5307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AB4FF5" wp14:editId="21BE18F6">
            <wp:extent cx="5274310" cy="1401445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20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D8C8" w14:textId="16844CC3" w:rsidR="00A52445" w:rsidRDefault="00FA5307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819CD8" wp14:editId="55A504BD">
            <wp:extent cx="5274310" cy="141351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2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4FAB" w14:textId="26E4405C" w:rsidR="00A52445" w:rsidRDefault="00FA5307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85D27B" wp14:editId="14C9D67E">
            <wp:extent cx="5274310" cy="141287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22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1E59" w14:textId="264402FE" w:rsidR="00A52445" w:rsidRDefault="00FA5307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338731" wp14:editId="583C29E6">
            <wp:extent cx="5274310" cy="142049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23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2442" w14:textId="4A354DF7" w:rsidR="00A52445" w:rsidRDefault="00FA5307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FCE374" wp14:editId="295B5F67">
            <wp:extent cx="5274310" cy="14179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24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CF58" w14:textId="76392FF7" w:rsidR="00A52445" w:rsidRDefault="00FA5307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F20747" wp14:editId="1881EBE5">
            <wp:extent cx="5274310" cy="140208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26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34DD" w14:textId="75BA8D1D" w:rsidR="00A52445" w:rsidRDefault="00FA5307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C491BE" wp14:editId="24ED262F">
            <wp:extent cx="5274310" cy="140081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27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F094" w14:textId="50748458" w:rsidR="00A52445" w:rsidRDefault="00FA5307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06169C" wp14:editId="52DD9BC2">
            <wp:extent cx="5274310" cy="140208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28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45FE" w14:textId="05EFAFDD" w:rsidR="00A52445" w:rsidRDefault="00FA5307" w:rsidP="00A524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3A62BD" wp14:editId="00B615F0">
            <wp:extent cx="5274310" cy="142176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Z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EE26" w14:textId="6446FCE3" w:rsidR="00A52445" w:rsidRDefault="00A52445" w:rsidP="00A52445">
      <w:pPr>
        <w:rPr>
          <w:rFonts w:ascii="Times New Roman" w:hAnsi="Times New Roman" w:cs="Times New Roman"/>
          <w:sz w:val="24"/>
          <w:szCs w:val="24"/>
        </w:rPr>
      </w:pPr>
    </w:p>
    <w:p w14:paraId="64630F94" w14:textId="12608881" w:rsidR="00A52445" w:rsidRDefault="00A52445" w:rsidP="00A52445">
      <w:pPr>
        <w:rPr>
          <w:rFonts w:ascii="Times New Roman" w:hAnsi="Times New Roman" w:cs="Times New Roman"/>
          <w:sz w:val="24"/>
          <w:szCs w:val="24"/>
        </w:rPr>
      </w:pPr>
    </w:p>
    <w:p w14:paraId="46851689" w14:textId="518DACEC" w:rsidR="00A52445" w:rsidRDefault="00070D50" w:rsidP="003B4021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Figure S</w:t>
      </w:r>
      <w:r w:rsidR="001746DB">
        <w:rPr>
          <w:rFonts w:ascii="Times New Roman" w:hAnsi="Times New Roman" w:cs="Times New Roman" w:hint="eastAsia"/>
          <w:b/>
          <w:sz w:val="24"/>
          <w:szCs w:val="24"/>
        </w:rPr>
        <w:t>11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A5244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52445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Genome-wide </w:t>
      </w:r>
      <w:r w:rsidR="00A52445">
        <w:rPr>
          <w:rFonts w:ascii="Times New Roman" w:hAnsi="Times New Roman" w:cs="Times New Roman"/>
          <w:b/>
          <w:bCs/>
          <w:sz w:val="24"/>
          <w:szCs w:val="24"/>
        </w:rPr>
        <w:t>n</w:t>
      </w:r>
      <w:r w:rsidR="00A52445" w:rsidRPr="00F2056B">
        <w:rPr>
          <w:rFonts w:ascii="Times New Roman" w:hAnsi="Times New Roman" w:cs="Times New Roman" w:hint="eastAsia"/>
          <w:b/>
          <w:bCs/>
          <w:sz w:val="24"/>
          <w:szCs w:val="24"/>
        </w:rPr>
        <w:t>ucleotide diversity</w:t>
      </w:r>
      <w:r w:rsidR="00A52445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, </w:t>
      </w:r>
      <w:r w:rsidR="00A52445">
        <w:rPr>
          <w:rFonts w:ascii="Times New Roman" w:hAnsi="Times New Roman" w:cs="Times New Roman"/>
          <w:b/>
          <w:bCs/>
          <w:sz w:val="24"/>
          <w:szCs w:val="24"/>
        </w:rPr>
        <w:t xml:space="preserve">test of </w:t>
      </w:r>
      <w:r w:rsidR="00A52445">
        <w:rPr>
          <w:rFonts w:ascii="Times New Roman" w:hAnsi="Times New Roman" w:cs="Times New Roman" w:hint="eastAsia"/>
          <w:b/>
          <w:bCs/>
          <w:sz w:val="24"/>
          <w:szCs w:val="24"/>
        </w:rPr>
        <w:t>neutral evolutionary signal</w:t>
      </w:r>
      <w:r w:rsidR="00A52445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A52445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and population differentiation</w:t>
      </w:r>
      <w:r w:rsidR="00A52445" w:rsidRPr="00F2056B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between wild and </w:t>
      </w:r>
      <w:r w:rsidR="00FA5307">
        <w:rPr>
          <w:rFonts w:ascii="Times New Roman" w:hAnsi="Times New Roman" w:cs="Times New Roman" w:hint="eastAsia"/>
          <w:b/>
          <w:bCs/>
          <w:sz w:val="24"/>
          <w:szCs w:val="24"/>
        </w:rPr>
        <w:t>domesticated</w:t>
      </w:r>
      <w:r w:rsidR="0079779D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</w:t>
      </w:r>
      <w:r w:rsidR="0079779D" w:rsidRPr="0079779D">
        <w:rPr>
          <w:rFonts w:ascii="Times New Roman" w:hAnsi="Times New Roman" w:cs="Times New Roman"/>
          <w:b/>
          <w:bCs/>
          <w:sz w:val="24"/>
          <w:szCs w:val="24"/>
        </w:rPr>
        <w:t>populations</w:t>
      </w:r>
      <w:r w:rsidR="00A52445" w:rsidRPr="00F2056B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. 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 xml:space="preserve">The red </w:t>
      </w:r>
      <w:r w:rsidR="00E61464">
        <w:rPr>
          <w:rFonts w:ascii="Times New Roman" w:hAnsi="Times New Roman" w:cs="Times New Roman"/>
          <w:bCs/>
          <w:sz w:val="24"/>
          <w:szCs w:val="24"/>
        </w:rPr>
        <w:t>line</w:t>
      </w:r>
      <w:r w:rsidR="00FA5307">
        <w:rPr>
          <w:rFonts w:ascii="Times New Roman" w:hAnsi="Times New Roman" w:cs="Times New Roman" w:hint="eastAsia"/>
          <w:bCs/>
          <w:sz w:val="24"/>
          <w:szCs w:val="24"/>
        </w:rPr>
        <w:t>,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 xml:space="preserve"> green </w:t>
      </w:r>
      <w:r w:rsidR="00A52445">
        <w:rPr>
          <w:rFonts w:ascii="Times New Roman" w:hAnsi="Times New Roman" w:cs="Times New Roman"/>
          <w:bCs/>
          <w:sz w:val="24"/>
          <w:szCs w:val="24"/>
        </w:rPr>
        <w:t>line</w:t>
      </w:r>
      <w:r w:rsidR="00FA5307">
        <w:rPr>
          <w:rFonts w:ascii="Times New Roman" w:hAnsi="Times New Roman" w:cs="Times New Roman" w:hint="eastAsia"/>
          <w:bCs/>
          <w:sz w:val="24"/>
          <w:szCs w:val="24"/>
        </w:rPr>
        <w:t xml:space="preserve"> and cyan line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 xml:space="preserve"> </w:t>
      </w:r>
      <w:r w:rsidR="00A52445">
        <w:rPr>
          <w:rFonts w:ascii="Times New Roman" w:hAnsi="Times New Roman" w:cs="Times New Roman"/>
          <w:bCs/>
          <w:sz w:val="24"/>
          <w:szCs w:val="24"/>
        </w:rPr>
        <w:t>indicate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 xml:space="preserve"> nucleotide diversity </w:t>
      </w:r>
      <w:r w:rsidR="00E61464">
        <w:rPr>
          <w:rFonts w:ascii="Times New Roman" w:hAnsi="Times New Roman" w:cs="Times New Roman"/>
          <w:bCs/>
          <w:sz w:val="24"/>
          <w:szCs w:val="24"/>
        </w:rPr>
        <w:t xml:space="preserve">in </w:t>
      </w:r>
      <w:r w:rsidR="00FA5307">
        <w:rPr>
          <w:rFonts w:ascii="Times New Roman" w:hAnsi="Times New Roman" w:cs="Times New Roman" w:hint="eastAsia"/>
          <w:bCs/>
          <w:sz w:val="24"/>
          <w:szCs w:val="24"/>
        </w:rPr>
        <w:t>wild, egg-type and meat-type quail,</w:t>
      </w:r>
      <w:r w:rsidR="00A52445">
        <w:rPr>
          <w:rFonts w:ascii="Times New Roman" w:hAnsi="Times New Roman" w:cs="Times New Roman"/>
          <w:bCs/>
          <w:sz w:val="24"/>
          <w:szCs w:val="24"/>
        </w:rPr>
        <w:t xml:space="preserve"> respectively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>. Tajima</w:t>
      </w:r>
      <w:r w:rsidR="00A52445">
        <w:rPr>
          <w:rFonts w:ascii="Times New Roman" w:hAnsi="Times New Roman" w:cs="Times New Roman"/>
          <w:bCs/>
          <w:sz w:val="24"/>
          <w:szCs w:val="24"/>
        </w:rPr>
        <w:t>’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 xml:space="preserve">s </w:t>
      </w:r>
      <w:r w:rsidR="00A52445" w:rsidRPr="00BD1AAA">
        <w:rPr>
          <w:rFonts w:ascii="Times New Roman" w:hAnsi="Times New Roman" w:cs="Times New Roman" w:hint="eastAsia"/>
          <w:bCs/>
          <w:i/>
          <w:sz w:val="24"/>
          <w:szCs w:val="24"/>
        </w:rPr>
        <w:t>D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 xml:space="preserve"> </w:t>
      </w:r>
      <w:r w:rsidR="00A52445">
        <w:rPr>
          <w:rFonts w:ascii="Times New Roman" w:hAnsi="Times New Roman" w:cs="Times New Roman"/>
          <w:bCs/>
          <w:sz w:val="24"/>
          <w:szCs w:val="24"/>
        </w:rPr>
        <w:t xml:space="preserve">values for the 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>egg-type group (</w:t>
      </w:r>
      <w:r w:rsidR="00FA5307">
        <w:rPr>
          <w:rFonts w:ascii="Times New Roman" w:hAnsi="Times New Roman" w:cs="Times New Roman" w:hint="eastAsia"/>
          <w:bCs/>
          <w:sz w:val="24"/>
          <w:szCs w:val="24"/>
        </w:rPr>
        <w:t>orange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 xml:space="preserve"> </w:t>
      </w:r>
      <w:r w:rsidR="00A52445">
        <w:rPr>
          <w:rFonts w:ascii="Times New Roman" w:hAnsi="Times New Roman" w:cs="Times New Roman"/>
          <w:bCs/>
          <w:sz w:val="24"/>
          <w:szCs w:val="24"/>
        </w:rPr>
        <w:t>line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 xml:space="preserve">) </w:t>
      </w:r>
      <w:r w:rsidR="00FA5307">
        <w:rPr>
          <w:rFonts w:ascii="Times New Roman" w:hAnsi="Times New Roman" w:cs="Times New Roman" w:hint="eastAsia"/>
          <w:bCs/>
          <w:sz w:val="24"/>
          <w:szCs w:val="24"/>
        </w:rPr>
        <w:t xml:space="preserve">and </w:t>
      </w:r>
      <w:r w:rsidR="008F2083">
        <w:rPr>
          <w:rFonts w:ascii="Times New Roman" w:hAnsi="Times New Roman" w:cs="Times New Roman" w:hint="eastAsia"/>
          <w:bCs/>
          <w:sz w:val="24"/>
          <w:szCs w:val="24"/>
        </w:rPr>
        <w:t xml:space="preserve">meat-type group (blue line) 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 xml:space="preserve">reveal the </w:t>
      </w:r>
      <w:r w:rsidR="00A52445">
        <w:rPr>
          <w:rFonts w:ascii="Times New Roman" w:hAnsi="Times New Roman" w:cs="Times New Roman"/>
          <w:bCs/>
          <w:sz w:val="24"/>
          <w:szCs w:val="24"/>
        </w:rPr>
        <w:t>selective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 xml:space="preserve"> signal</w:t>
      </w:r>
      <w:r w:rsidR="00A52445">
        <w:rPr>
          <w:rFonts w:ascii="Times New Roman" w:hAnsi="Times New Roman" w:cs="Times New Roman"/>
          <w:bCs/>
          <w:sz w:val="24"/>
          <w:szCs w:val="24"/>
        </w:rPr>
        <w:t>s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 xml:space="preserve"> </w:t>
      </w:r>
      <w:r w:rsidR="00A52445">
        <w:rPr>
          <w:rFonts w:ascii="Times New Roman" w:hAnsi="Times New Roman" w:cs="Times New Roman"/>
          <w:bCs/>
          <w:sz w:val="24"/>
          <w:szCs w:val="24"/>
        </w:rPr>
        <w:t>o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 xml:space="preserve">n </w:t>
      </w:r>
      <w:r w:rsidR="00A52445">
        <w:rPr>
          <w:rFonts w:ascii="Times New Roman" w:hAnsi="Times New Roman" w:cs="Times New Roman"/>
          <w:bCs/>
          <w:sz w:val="24"/>
          <w:szCs w:val="24"/>
        </w:rPr>
        <w:t xml:space="preserve">a 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 xml:space="preserve">genome-wide scale. </w:t>
      </w:r>
      <w:r w:rsidR="00A52445" w:rsidRPr="00BD1AAA">
        <w:rPr>
          <w:rFonts w:ascii="Times New Roman" w:hAnsi="Times New Roman" w:cs="Times New Roman" w:hint="eastAsia"/>
          <w:bCs/>
          <w:i/>
          <w:sz w:val="24"/>
          <w:szCs w:val="24"/>
        </w:rPr>
        <w:t>F</w:t>
      </w:r>
      <w:r w:rsidR="00A52445" w:rsidRPr="00BD1AAA">
        <w:rPr>
          <w:rFonts w:ascii="Times New Roman" w:hAnsi="Times New Roman" w:cs="Times New Roman" w:hint="eastAsia"/>
          <w:bCs/>
          <w:sz w:val="24"/>
          <w:szCs w:val="24"/>
          <w:vertAlign w:val="subscript"/>
        </w:rPr>
        <w:t>st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 xml:space="preserve"> value</w:t>
      </w:r>
      <w:r w:rsidR="00A52445">
        <w:rPr>
          <w:rFonts w:ascii="Times New Roman" w:hAnsi="Times New Roman" w:cs="Times New Roman"/>
          <w:bCs/>
          <w:sz w:val="24"/>
          <w:szCs w:val="24"/>
        </w:rPr>
        <w:t>s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 xml:space="preserve"> (black </w:t>
      </w:r>
      <w:r w:rsidR="00A52445">
        <w:rPr>
          <w:rFonts w:ascii="Times New Roman" w:hAnsi="Times New Roman" w:cs="Times New Roman"/>
          <w:bCs/>
          <w:sz w:val="24"/>
          <w:szCs w:val="24"/>
        </w:rPr>
        <w:t>line</w:t>
      </w:r>
      <w:r w:rsidR="008F2083">
        <w:rPr>
          <w:rFonts w:ascii="Times New Roman" w:hAnsi="Times New Roman" w:cs="Times New Roman" w:hint="eastAsia"/>
          <w:bCs/>
          <w:sz w:val="24"/>
          <w:szCs w:val="24"/>
        </w:rPr>
        <w:t xml:space="preserve"> and pink line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 xml:space="preserve">) </w:t>
      </w:r>
      <w:r w:rsidR="00A52445">
        <w:rPr>
          <w:rFonts w:ascii="Times New Roman" w:hAnsi="Times New Roman" w:cs="Times New Roman"/>
          <w:bCs/>
          <w:sz w:val="24"/>
          <w:szCs w:val="24"/>
        </w:rPr>
        <w:t xml:space="preserve">that 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 xml:space="preserve">vary </w:t>
      </w:r>
      <w:r w:rsidR="00A52445">
        <w:rPr>
          <w:rFonts w:ascii="Times New Roman" w:hAnsi="Times New Roman" w:cs="Times New Roman"/>
          <w:bCs/>
          <w:sz w:val="24"/>
          <w:szCs w:val="24"/>
        </w:rPr>
        <w:t>al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>on</w:t>
      </w:r>
      <w:r w:rsidR="00A52445">
        <w:rPr>
          <w:rFonts w:ascii="Times New Roman" w:hAnsi="Times New Roman" w:cs="Times New Roman"/>
          <w:bCs/>
          <w:sz w:val="24"/>
          <w:szCs w:val="24"/>
        </w:rPr>
        <w:t>g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 xml:space="preserve"> each chromosome represent the level of </w:t>
      </w:r>
      <w:r w:rsidR="00A52445">
        <w:rPr>
          <w:rFonts w:ascii="Times New Roman" w:hAnsi="Times New Roman" w:cs="Times New Roman"/>
          <w:bCs/>
          <w:sz w:val="24"/>
          <w:szCs w:val="24"/>
        </w:rPr>
        <w:t xml:space="preserve">population 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 xml:space="preserve">differentiation between wild and egg-type </w:t>
      </w:r>
      <w:r w:rsidR="00A52445">
        <w:rPr>
          <w:rFonts w:ascii="Times New Roman" w:hAnsi="Times New Roman" w:cs="Times New Roman"/>
          <w:bCs/>
          <w:sz w:val="24"/>
          <w:szCs w:val="24"/>
        </w:rPr>
        <w:t>quail</w:t>
      </w:r>
      <w:r w:rsidR="008F2083">
        <w:rPr>
          <w:rFonts w:ascii="Times New Roman" w:hAnsi="Times New Roman" w:cs="Times New Roman" w:hint="eastAsia"/>
          <w:bCs/>
          <w:sz w:val="24"/>
          <w:szCs w:val="24"/>
        </w:rPr>
        <w:t xml:space="preserve"> and between wild and meat-type quail, respectively</w:t>
      </w:r>
      <w:r w:rsidR="00A52445">
        <w:rPr>
          <w:rFonts w:ascii="Times New Roman" w:hAnsi="Times New Roman" w:cs="Times New Roman" w:hint="eastAsia"/>
          <w:bCs/>
          <w:sz w:val="24"/>
          <w:szCs w:val="24"/>
        </w:rPr>
        <w:t>.</w:t>
      </w:r>
      <w:r w:rsidR="003B4021">
        <w:rPr>
          <w:rFonts w:ascii="Times New Roman" w:hAnsi="Times New Roman" w:cs="Times New Roman" w:hint="eastAsia"/>
          <w:bCs/>
          <w:sz w:val="24"/>
          <w:szCs w:val="24"/>
        </w:rPr>
        <w:t xml:space="preserve"> The chromosome 25 is not shown here due to bad SNPs which </w:t>
      </w:r>
      <w:r w:rsidR="00C204FF">
        <w:rPr>
          <w:rFonts w:ascii="Times New Roman" w:hAnsi="Times New Roman" w:cs="Times New Roman"/>
          <w:bCs/>
          <w:sz w:val="24"/>
          <w:szCs w:val="24"/>
        </w:rPr>
        <w:t>were</w:t>
      </w:r>
      <w:r w:rsidR="00C204FF">
        <w:rPr>
          <w:rFonts w:ascii="Times New Roman" w:hAnsi="Times New Roman" w:cs="Times New Roman" w:hint="eastAsia"/>
          <w:bCs/>
          <w:sz w:val="24"/>
          <w:szCs w:val="24"/>
        </w:rPr>
        <w:t xml:space="preserve"> </w:t>
      </w:r>
      <w:r w:rsidR="003B4021">
        <w:rPr>
          <w:rFonts w:ascii="Times New Roman" w:hAnsi="Times New Roman" w:cs="Times New Roman" w:hint="eastAsia"/>
          <w:bCs/>
          <w:sz w:val="24"/>
          <w:szCs w:val="24"/>
        </w:rPr>
        <w:t>filtered out during quality control procedure.</w:t>
      </w:r>
    </w:p>
    <w:p w14:paraId="7148A20C" w14:textId="77777777" w:rsidR="001962E4" w:rsidRDefault="001962E4" w:rsidP="003B4021">
      <w:pPr>
        <w:rPr>
          <w:rFonts w:ascii="Times New Roman" w:hAnsi="Times New Roman" w:cs="Times New Roman"/>
          <w:bCs/>
          <w:sz w:val="24"/>
          <w:szCs w:val="24"/>
        </w:rPr>
      </w:pPr>
    </w:p>
    <w:p w14:paraId="0A7D8EBD" w14:textId="3C459566" w:rsidR="001962E4" w:rsidRDefault="00B51969" w:rsidP="001962E4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ins w:id="16" w:author="孙帅" w:date="2018-02-08T17:07:00Z">
        <w:r>
          <w:rPr>
            <w:rFonts w:ascii="Times New Roman" w:hAnsi="Times New Roman" w:cs="Times New Roman"/>
            <w:bCs/>
            <w:noProof/>
            <w:sz w:val="24"/>
            <w:szCs w:val="24"/>
            <w:rPrChange w:id="17" w:author="Unknown">
              <w:rPr>
                <w:noProof/>
              </w:rPr>
            </w:rPrChange>
          </w:rPr>
          <w:lastRenderedPageBreak/>
          <w:drawing>
            <wp:inline distT="0" distB="0" distL="0" distR="0" wp14:anchorId="54812EFD" wp14:editId="46A3E4E5">
              <wp:extent cx="5274310" cy="5274310"/>
              <wp:effectExtent l="0" t="0" r="8890" b="8890"/>
              <wp:docPr id="61" name="图片 61" descr="图片包含 屏幕截图&#10;&#10;已生成高可信度的说明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1" name="wild_egg.non_syn.path.enrichment.png"/>
                      <pic:cNvPicPr/>
                    </pic:nvPicPr>
                    <pic:blipFill>
                      <a:blip r:embed="rId5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52743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F98704B" w14:textId="575E0911" w:rsidR="001962E4" w:rsidRDefault="001962E4" w:rsidP="001962E4">
      <w:pPr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Figure S</w:t>
      </w:r>
      <w:r>
        <w:rPr>
          <w:rFonts w:ascii="Times New Roman" w:hAnsi="Times New Roman" w:cs="Times New Roman" w:hint="eastAsia"/>
          <w:b/>
          <w:sz w:val="24"/>
          <w:szCs w:val="24"/>
        </w:rPr>
        <w:t>12.</w:t>
      </w:r>
      <w:r w:rsidRPr="001962E4">
        <w:rPr>
          <w:rFonts w:ascii="Times New Roman" w:hAnsi="Times New Roman" w:cs="Times New Roman"/>
          <w:b/>
          <w:sz w:val="24"/>
          <w:szCs w:val="24"/>
        </w:rPr>
        <w:t xml:space="preserve"> Functional enrichment for divergent genes between egg-type and wild quails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</w:p>
    <w:p w14:paraId="6F5E6A53" w14:textId="6E3B72FC" w:rsidR="001962E4" w:rsidRDefault="00B51969" w:rsidP="001962E4">
      <w:pPr>
        <w:rPr>
          <w:rFonts w:ascii="Times New Roman" w:hAnsi="Times New Roman" w:cs="Times New Roman"/>
          <w:bCs/>
          <w:sz w:val="24"/>
          <w:szCs w:val="24"/>
        </w:rPr>
      </w:pPr>
      <w:ins w:id="18" w:author="孙帅" w:date="2018-02-08T17:08:00Z">
        <w:r>
          <w:rPr>
            <w:rFonts w:ascii="Times New Roman" w:hAnsi="Times New Roman" w:cs="Times New Roman"/>
            <w:bCs/>
            <w:noProof/>
            <w:sz w:val="24"/>
            <w:szCs w:val="24"/>
            <w:rPrChange w:id="19" w:author="Unknown">
              <w:rPr>
                <w:noProof/>
              </w:rPr>
            </w:rPrChange>
          </w:rPr>
          <w:lastRenderedPageBreak/>
          <w:drawing>
            <wp:inline distT="0" distB="0" distL="0" distR="0" wp14:anchorId="727D2446" wp14:editId="217C8051">
              <wp:extent cx="5274310" cy="5274310"/>
              <wp:effectExtent l="0" t="0" r="8890" b="8890"/>
              <wp:docPr id="62" name="图片 6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2" name="wild_meat.non_syn.path.enrichment.png"/>
                      <pic:cNvPicPr/>
                    </pic:nvPicPr>
                    <pic:blipFill>
                      <a:blip r:embed="rId5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52743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B54B84" w14:textId="0F31DB64" w:rsidR="001962E4" w:rsidRDefault="001962E4" w:rsidP="001962E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Figure S</w:t>
      </w:r>
      <w:r>
        <w:rPr>
          <w:rFonts w:ascii="Times New Roman" w:hAnsi="Times New Roman" w:cs="Times New Roman" w:hint="eastAsia"/>
          <w:b/>
          <w:sz w:val="24"/>
          <w:szCs w:val="24"/>
        </w:rPr>
        <w:t>13.</w:t>
      </w:r>
      <w:r w:rsidRPr="001962E4">
        <w:rPr>
          <w:rFonts w:ascii="Times New Roman" w:hAnsi="Times New Roman" w:cs="Times New Roman"/>
          <w:b/>
          <w:sz w:val="24"/>
          <w:szCs w:val="24"/>
        </w:rPr>
        <w:t xml:space="preserve"> Functional enrichment for divergent genes between meat-type and wild quails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</w:p>
    <w:p w14:paraId="23A884B7" w14:textId="77777777" w:rsidR="001962E4" w:rsidRPr="003B4021" w:rsidRDefault="001962E4" w:rsidP="001962E4">
      <w:pPr>
        <w:rPr>
          <w:rFonts w:ascii="Times New Roman" w:hAnsi="Times New Roman" w:cs="Times New Roman"/>
          <w:bCs/>
          <w:sz w:val="24"/>
          <w:szCs w:val="24"/>
        </w:rPr>
      </w:pPr>
    </w:p>
    <w:p w14:paraId="072DD7BA" w14:textId="77777777" w:rsidR="002B0FA9" w:rsidRDefault="002B0FA9" w:rsidP="002B0FA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04066D14" wp14:editId="0593538A">
            <wp:extent cx="5273347" cy="4866198"/>
            <wp:effectExtent l="0" t="0" r="3810" b="0"/>
            <wp:docPr id="22" name="图片 22" descr="E:\鹌鹑基因组\Quail\早熟基因\GNRH1.all.spec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鹌鹑基因组\Quail\早熟基因\GNRH1.all.speci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2" b="26333"/>
                    <a:stretch/>
                  </pic:blipFill>
                  <pic:spPr bwMode="auto">
                    <a:xfrm>
                      <a:off x="0" y="0"/>
                      <a:ext cx="5274310" cy="486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99F37" w14:textId="77777777" w:rsidR="002B0FA9" w:rsidRDefault="002B0FA9" w:rsidP="002B0FA9">
      <w:pPr>
        <w:rPr>
          <w:rFonts w:ascii="Times New Roman" w:hAnsi="Times New Roman" w:cs="Times New Roman"/>
          <w:b/>
          <w:sz w:val="24"/>
          <w:szCs w:val="24"/>
        </w:rPr>
      </w:pPr>
    </w:p>
    <w:p w14:paraId="601DADA3" w14:textId="337C523C" w:rsidR="002B0FA9" w:rsidRDefault="00070D50" w:rsidP="002B0F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Figure S</w:t>
      </w:r>
      <w:r w:rsidR="00A52445">
        <w:rPr>
          <w:rFonts w:ascii="Times New Roman" w:hAnsi="Times New Roman" w:cs="Times New Roman" w:hint="eastAsia"/>
          <w:b/>
          <w:sz w:val="24"/>
          <w:szCs w:val="24"/>
        </w:rPr>
        <w:t>1</w:t>
      </w:r>
      <w:r w:rsidR="00913A82">
        <w:rPr>
          <w:rFonts w:ascii="Times New Roman" w:hAnsi="Times New Roman" w:cs="Times New Roman" w:hint="eastAsia"/>
          <w:b/>
          <w:sz w:val="24"/>
          <w:szCs w:val="24"/>
        </w:rPr>
        <w:t>4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B0FA9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2B0FA9" w:rsidRPr="001E17D4">
        <w:rPr>
          <w:rFonts w:ascii="Times New Roman" w:hAnsi="Times New Roman" w:cs="Times New Roman" w:hint="eastAsia"/>
          <w:b/>
          <w:i/>
          <w:sz w:val="24"/>
          <w:szCs w:val="24"/>
        </w:rPr>
        <w:t>GNRH1</w:t>
      </w:r>
      <w:r w:rsidR="002B0FA9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2B0FA9" w:rsidRPr="001E17D4">
        <w:rPr>
          <w:rFonts w:ascii="Times New Roman" w:hAnsi="Times New Roman" w:cs="Times New Roman" w:hint="eastAsia"/>
          <w:b/>
          <w:sz w:val="24"/>
          <w:szCs w:val="24"/>
        </w:rPr>
        <w:t xml:space="preserve">protein sequence </w:t>
      </w:r>
      <w:r w:rsidR="002B0FA9" w:rsidRPr="001E17D4">
        <w:rPr>
          <w:rFonts w:ascii="Times New Roman" w:hAnsi="Times New Roman" w:cs="Times New Roman"/>
          <w:b/>
          <w:sz w:val="24"/>
          <w:szCs w:val="24"/>
        </w:rPr>
        <w:t>alignment</w:t>
      </w:r>
      <w:r w:rsidR="002B0FA9" w:rsidRPr="001E17D4">
        <w:rPr>
          <w:rFonts w:ascii="Times New Roman" w:hAnsi="Times New Roman" w:cs="Times New Roman" w:hint="eastAsia"/>
          <w:b/>
          <w:sz w:val="24"/>
          <w:szCs w:val="24"/>
        </w:rPr>
        <w:t xml:space="preserve"> among </w:t>
      </w:r>
      <w:r w:rsidR="00CD0B29">
        <w:rPr>
          <w:rFonts w:ascii="Times New Roman" w:hAnsi="Times New Roman" w:cs="Times New Roman"/>
          <w:b/>
          <w:sz w:val="24"/>
          <w:szCs w:val="24"/>
        </w:rPr>
        <w:t>nine</w:t>
      </w:r>
      <w:r w:rsidR="0079779D" w:rsidRPr="0079779D">
        <w:rPr>
          <w:rFonts w:ascii="Times New Roman" w:hAnsi="Times New Roman" w:cs="Times New Roman"/>
          <w:b/>
          <w:sz w:val="24"/>
          <w:szCs w:val="24"/>
        </w:rPr>
        <w:t xml:space="preserve"> avian species and the alligator</w:t>
      </w:r>
      <w:r w:rsidR="002B0FA9">
        <w:rPr>
          <w:rFonts w:ascii="Times New Roman" w:hAnsi="Times New Roman" w:cs="Times New Roman" w:hint="eastAsia"/>
          <w:b/>
          <w:sz w:val="24"/>
          <w:szCs w:val="24"/>
        </w:rPr>
        <w:t xml:space="preserve">. </w:t>
      </w:r>
      <w:r w:rsidR="002B0FA9" w:rsidRPr="00AB4598">
        <w:rPr>
          <w:rFonts w:ascii="Times New Roman" w:hAnsi="Times New Roman" w:cs="Times New Roman"/>
          <w:sz w:val="24"/>
          <w:szCs w:val="24"/>
        </w:rPr>
        <w:t>In the figure, quail-1 and quail-2 represent the two copies</w:t>
      </w:r>
      <w:r w:rsidR="002B0FA9" w:rsidRPr="00AB4598">
        <w:rPr>
          <w:rFonts w:ascii="Times New Roman" w:hAnsi="Times New Roman" w:cs="Times New Roman" w:hint="eastAsia"/>
          <w:sz w:val="24"/>
          <w:szCs w:val="24"/>
        </w:rPr>
        <w:t xml:space="preserve"> of </w:t>
      </w:r>
      <w:r w:rsidR="00CD0B29">
        <w:rPr>
          <w:rFonts w:ascii="Times New Roman" w:hAnsi="Times New Roman" w:cs="Times New Roman"/>
          <w:sz w:val="24"/>
          <w:szCs w:val="24"/>
        </w:rPr>
        <w:t xml:space="preserve">the </w:t>
      </w:r>
      <w:r w:rsidR="002B0FA9" w:rsidRPr="00AB4598">
        <w:rPr>
          <w:rFonts w:ascii="Times New Roman" w:hAnsi="Times New Roman" w:cs="Times New Roman"/>
          <w:i/>
          <w:sz w:val="24"/>
          <w:szCs w:val="24"/>
        </w:rPr>
        <w:t>GNRH1</w:t>
      </w:r>
      <w:r w:rsidR="002B0FA9" w:rsidRPr="00AB4598">
        <w:rPr>
          <w:rFonts w:ascii="Times New Roman" w:hAnsi="Times New Roman" w:cs="Times New Roman" w:hint="eastAsia"/>
          <w:sz w:val="24"/>
          <w:szCs w:val="24"/>
        </w:rPr>
        <w:t>gene</w:t>
      </w:r>
      <w:r w:rsidR="00CD0B29">
        <w:rPr>
          <w:rFonts w:ascii="Times New Roman" w:hAnsi="Times New Roman" w:cs="Times New Roman"/>
          <w:sz w:val="24"/>
          <w:szCs w:val="24"/>
        </w:rPr>
        <w:t xml:space="preserve"> in quail</w:t>
      </w:r>
      <w:r w:rsidR="002B0FA9" w:rsidRPr="00AB4598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CD1695">
        <w:rPr>
          <w:rFonts w:ascii="Times New Roman" w:hAnsi="Times New Roman" w:cs="Times New Roman"/>
          <w:sz w:val="24"/>
          <w:szCs w:val="24"/>
        </w:rPr>
        <w:t xml:space="preserve">that are not identical, </w:t>
      </w:r>
      <w:r w:rsidR="002B0FA9" w:rsidRPr="00AB4598">
        <w:rPr>
          <w:rFonts w:ascii="Times New Roman" w:hAnsi="Times New Roman" w:cs="Times New Roman" w:hint="eastAsia"/>
          <w:sz w:val="24"/>
          <w:szCs w:val="24"/>
        </w:rPr>
        <w:t xml:space="preserve">while other analyzed species </w:t>
      </w:r>
      <w:r w:rsidR="00CD1695">
        <w:rPr>
          <w:rFonts w:ascii="Times New Roman" w:hAnsi="Times New Roman" w:cs="Times New Roman"/>
          <w:sz w:val="24"/>
          <w:szCs w:val="24"/>
        </w:rPr>
        <w:t xml:space="preserve">each </w:t>
      </w:r>
      <w:r w:rsidR="00CD0B29">
        <w:rPr>
          <w:rFonts w:ascii="Times New Roman" w:hAnsi="Times New Roman" w:cs="Times New Roman"/>
          <w:sz w:val="24"/>
          <w:szCs w:val="24"/>
        </w:rPr>
        <w:t>possess</w:t>
      </w:r>
      <w:r w:rsidR="00CD0B29" w:rsidRPr="00AB4598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CD1695" w:rsidRPr="00AB4598">
        <w:rPr>
          <w:rFonts w:ascii="Times New Roman" w:hAnsi="Times New Roman" w:cs="Times New Roman" w:hint="eastAsia"/>
          <w:sz w:val="24"/>
          <w:szCs w:val="24"/>
        </w:rPr>
        <w:t xml:space="preserve">only </w:t>
      </w:r>
      <w:r w:rsidR="002B0FA9" w:rsidRPr="00AB4598">
        <w:rPr>
          <w:rFonts w:ascii="Times New Roman" w:hAnsi="Times New Roman" w:cs="Times New Roman" w:hint="eastAsia"/>
          <w:sz w:val="24"/>
          <w:szCs w:val="24"/>
        </w:rPr>
        <w:t>one</w:t>
      </w:r>
      <w:r w:rsidR="00CD1695">
        <w:rPr>
          <w:rFonts w:ascii="Times New Roman" w:hAnsi="Times New Roman" w:cs="Times New Roman"/>
          <w:sz w:val="24"/>
          <w:szCs w:val="24"/>
        </w:rPr>
        <w:t xml:space="preserve"> copy.</w:t>
      </w:r>
      <w:r w:rsidR="002B0FA9" w:rsidRPr="00AB4598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DD53A8">
        <w:rPr>
          <w:rFonts w:ascii="Times New Roman" w:hAnsi="Times New Roman" w:cs="Times New Roman"/>
          <w:sz w:val="24"/>
          <w:szCs w:val="24"/>
        </w:rPr>
        <w:t xml:space="preserve">Predicted protein sequences </w:t>
      </w:r>
      <w:r w:rsidR="007F030F">
        <w:rPr>
          <w:rFonts w:ascii="Times New Roman" w:hAnsi="Times New Roman" w:cs="Times New Roman"/>
          <w:sz w:val="24"/>
          <w:szCs w:val="24"/>
        </w:rPr>
        <w:t xml:space="preserve">are </w:t>
      </w:r>
      <w:r w:rsidR="00DD53A8">
        <w:rPr>
          <w:rFonts w:ascii="Times New Roman" w:hAnsi="Times New Roman" w:cs="Times New Roman"/>
          <w:sz w:val="24"/>
          <w:szCs w:val="24"/>
        </w:rPr>
        <w:t>from</w:t>
      </w:r>
      <w:r w:rsidR="00DD53A8" w:rsidRPr="00DB3CE7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DD53A8">
        <w:rPr>
          <w:rFonts w:ascii="Times New Roman" w:hAnsi="Times New Roman" w:cs="Times New Roman"/>
          <w:i/>
          <w:sz w:val="24"/>
          <w:szCs w:val="24"/>
        </w:rPr>
        <w:t>Coturnix japonica</w:t>
      </w:r>
      <w:r w:rsidR="00DD53A8">
        <w:rPr>
          <w:rFonts w:ascii="Times New Roman" w:hAnsi="Times New Roman" w:cs="Times New Roman"/>
          <w:sz w:val="24"/>
          <w:szCs w:val="24"/>
        </w:rPr>
        <w:t xml:space="preserve"> (quail), </w:t>
      </w:r>
      <w:r w:rsidR="00C03BC1">
        <w:rPr>
          <w:rFonts w:ascii="Times New Roman" w:hAnsi="Times New Roman" w:cs="Times New Roman"/>
          <w:i/>
          <w:sz w:val="24"/>
          <w:szCs w:val="24"/>
        </w:rPr>
        <w:t>Gallus</w:t>
      </w:r>
      <w:r w:rsidR="00DD53A8" w:rsidRPr="008266A8">
        <w:rPr>
          <w:rFonts w:ascii="Times New Roman" w:hAnsi="Times New Roman" w:cs="Times New Roman"/>
          <w:i/>
          <w:sz w:val="24"/>
          <w:szCs w:val="24"/>
        </w:rPr>
        <w:t xml:space="preserve"> gallus </w:t>
      </w:r>
      <w:r w:rsidR="00DD53A8" w:rsidRPr="008266A8">
        <w:rPr>
          <w:rFonts w:ascii="Times New Roman" w:hAnsi="Times New Roman" w:cs="Times New Roman"/>
          <w:sz w:val="24"/>
          <w:szCs w:val="24"/>
        </w:rPr>
        <w:t xml:space="preserve">(chicken), </w:t>
      </w:r>
      <w:r w:rsidR="00C03BC1">
        <w:rPr>
          <w:rFonts w:ascii="Times New Roman" w:hAnsi="Times New Roman" w:cs="Times New Roman"/>
          <w:i/>
          <w:sz w:val="24"/>
          <w:szCs w:val="24"/>
        </w:rPr>
        <w:t>Anas</w:t>
      </w:r>
      <w:r w:rsidR="00DD53A8" w:rsidRPr="008266A8">
        <w:rPr>
          <w:rFonts w:ascii="Times New Roman" w:hAnsi="Times New Roman" w:cs="Times New Roman"/>
          <w:i/>
          <w:sz w:val="24"/>
          <w:szCs w:val="24"/>
        </w:rPr>
        <w:t xml:space="preserve"> platyrhynchos </w:t>
      </w:r>
      <w:r w:rsidR="00DD53A8" w:rsidRPr="008266A8">
        <w:rPr>
          <w:rFonts w:ascii="Times New Roman" w:hAnsi="Times New Roman" w:cs="Times New Roman"/>
          <w:sz w:val="24"/>
          <w:szCs w:val="24"/>
        </w:rPr>
        <w:t xml:space="preserve">(duck), </w:t>
      </w:r>
      <w:r w:rsidR="00DD53A8" w:rsidRPr="008266A8">
        <w:rPr>
          <w:rFonts w:ascii="Times New Roman" w:hAnsi="Times New Roman" w:cs="Times New Roman"/>
          <w:i/>
          <w:sz w:val="24"/>
          <w:szCs w:val="24"/>
        </w:rPr>
        <w:t>C</w:t>
      </w:r>
      <w:r w:rsidR="00DD53A8">
        <w:rPr>
          <w:rFonts w:ascii="Times New Roman" w:hAnsi="Times New Roman" w:cs="Times New Roman"/>
          <w:i/>
          <w:sz w:val="24"/>
          <w:szCs w:val="24"/>
        </w:rPr>
        <w:t>olumba</w:t>
      </w:r>
      <w:r w:rsidR="00DD53A8" w:rsidRPr="008266A8">
        <w:rPr>
          <w:rFonts w:ascii="Times New Roman" w:hAnsi="Times New Roman" w:cs="Times New Roman"/>
          <w:i/>
          <w:sz w:val="24"/>
          <w:szCs w:val="24"/>
        </w:rPr>
        <w:t xml:space="preserve"> livia </w:t>
      </w:r>
      <w:r w:rsidR="00DD53A8" w:rsidRPr="008266A8">
        <w:rPr>
          <w:rFonts w:ascii="Times New Roman" w:hAnsi="Times New Roman" w:cs="Times New Roman"/>
          <w:sz w:val="24"/>
          <w:szCs w:val="24"/>
        </w:rPr>
        <w:t xml:space="preserve">(pigeon), </w:t>
      </w:r>
      <w:r w:rsidR="00DD53A8" w:rsidRPr="008266A8">
        <w:rPr>
          <w:rFonts w:ascii="Times New Roman" w:hAnsi="Times New Roman" w:cs="Times New Roman"/>
          <w:i/>
          <w:sz w:val="24"/>
          <w:szCs w:val="24"/>
        </w:rPr>
        <w:t>F</w:t>
      </w:r>
      <w:r w:rsidR="00DD53A8">
        <w:rPr>
          <w:rFonts w:ascii="Times New Roman" w:hAnsi="Times New Roman" w:cs="Times New Roman"/>
          <w:i/>
          <w:sz w:val="24"/>
          <w:szCs w:val="24"/>
        </w:rPr>
        <w:t>icedula</w:t>
      </w:r>
      <w:r w:rsidR="00DD53A8" w:rsidRPr="008266A8">
        <w:rPr>
          <w:rFonts w:ascii="Times New Roman" w:hAnsi="Times New Roman" w:cs="Times New Roman"/>
          <w:i/>
          <w:sz w:val="24"/>
          <w:szCs w:val="24"/>
        </w:rPr>
        <w:t xml:space="preserve"> albicollis </w:t>
      </w:r>
      <w:r w:rsidR="00DD53A8" w:rsidRPr="008266A8">
        <w:rPr>
          <w:rFonts w:ascii="Times New Roman" w:hAnsi="Times New Roman" w:cs="Times New Roman"/>
          <w:sz w:val="24"/>
          <w:szCs w:val="24"/>
        </w:rPr>
        <w:t xml:space="preserve">(collared flycatcher), </w:t>
      </w:r>
      <w:r w:rsidR="00DD53A8" w:rsidRPr="008266A8">
        <w:rPr>
          <w:rFonts w:ascii="Times New Roman" w:hAnsi="Times New Roman" w:cs="Times New Roman"/>
          <w:i/>
          <w:sz w:val="24"/>
          <w:szCs w:val="24"/>
        </w:rPr>
        <w:t>G</w:t>
      </w:r>
      <w:r w:rsidR="00DD53A8">
        <w:rPr>
          <w:rFonts w:ascii="Times New Roman" w:hAnsi="Times New Roman" w:cs="Times New Roman"/>
          <w:i/>
          <w:sz w:val="24"/>
          <w:szCs w:val="24"/>
        </w:rPr>
        <w:t>eospiza</w:t>
      </w:r>
      <w:r w:rsidR="00DD53A8" w:rsidRPr="008266A8">
        <w:rPr>
          <w:rFonts w:ascii="Times New Roman" w:hAnsi="Times New Roman" w:cs="Times New Roman"/>
          <w:i/>
          <w:sz w:val="24"/>
          <w:szCs w:val="24"/>
        </w:rPr>
        <w:t xml:space="preserve"> fortis </w:t>
      </w:r>
      <w:r w:rsidR="00DD53A8" w:rsidRPr="008266A8">
        <w:rPr>
          <w:rFonts w:ascii="Times New Roman" w:hAnsi="Times New Roman" w:cs="Times New Roman"/>
          <w:sz w:val="24"/>
          <w:szCs w:val="24"/>
        </w:rPr>
        <w:t xml:space="preserve">(medium ground finch), </w:t>
      </w:r>
      <w:r w:rsidR="00CD0B29">
        <w:rPr>
          <w:rFonts w:ascii="Times New Roman" w:hAnsi="Times New Roman" w:cs="Times New Roman"/>
          <w:i/>
          <w:sz w:val="24"/>
          <w:szCs w:val="24"/>
        </w:rPr>
        <w:t>Meleagris</w:t>
      </w:r>
      <w:r w:rsidR="00DD53A8" w:rsidRPr="008266A8">
        <w:rPr>
          <w:rFonts w:ascii="Times New Roman" w:hAnsi="Times New Roman" w:cs="Times New Roman"/>
          <w:i/>
          <w:sz w:val="24"/>
          <w:szCs w:val="24"/>
        </w:rPr>
        <w:t xml:space="preserve"> gallopavo </w:t>
      </w:r>
      <w:r w:rsidR="00DD53A8" w:rsidRPr="008266A8">
        <w:rPr>
          <w:rFonts w:ascii="Times New Roman" w:hAnsi="Times New Roman" w:cs="Times New Roman"/>
          <w:sz w:val="24"/>
          <w:szCs w:val="24"/>
        </w:rPr>
        <w:t xml:space="preserve">(turkey), </w:t>
      </w:r>
      <w:r w:rsidR="00DD53A8" w:rsidRPr="008266A8">
        <w:rPr>
          <w:rFonts w:ascii="Times New Roman" w:hAnsi="Times New Roman" w:cs="Times New Roman"/>
          <w:i/>
          <w:sz w:val="24"/>
          <w:szCs w:val="24"/>
        </w:rPr>
        <w:t>P</w:t>
      </w:r>
      <w:r w:rsidR="00DD53A8" w:rsidRPr="00D64D96">
        <w:rPr>
          <w:rFonts w:ascii="Times New Roman" w:hAnsi="Times New Roman" w:cs="Times New Roman"/>
          <w:i/>
          <w:iCs/>
          <w:sz w:val="24"/>
          <w:szCs w:val="24"/>
        </w:rPr>
        <w:t>seudopodoces</w:t>
      </w:r>
      <w:r w:rsidR="00DD53A8" w:rsidRPr="008266A8">
        <w:rPr>
          <w:rFonts w:ascii="Times New Roman" w:hAnsi="Times New Roman" w:cs="Times New Roman"/>
          <w:i/>
          <w:sz w:val="24"/>
          <w:szCs w:val="24"/>
        </w:rPr>
        <w:t xml:space="preserve"> humilis </w:t>
      </w:r>
      <w:r w:rsidR="00DD53A8" w:rsidRPr="008266A8">
        <w:rPr>
          <w:rFonts w:ascii="Times New Roman" w:hAnsi="Times New Roman" w:cs="Times New Roman"/>
          <w:sz w:val="24"/>
          <w:szCs w:val="24"/>
        </w:rPr>
        <w:t xml:space="preserve">(ground tit), </w:t>
      </w:r>
      <w:r w:rsidR="00C03BC1">
        <w:rPr>
          <w:rFonts w:ascii="Times New Roman" w:hAnsi="Times New Roman" w:cs="Times New Roman"/>
          <w:i/>
          <w:sz w:val="24"/>
          <w:szCs w:val="24"/>
        </w:rPr>
        <w:t>T</w:t>
      </w:r>
      <w:r w:rsidR="00C03BC1" w:rsidRPr="008266A8">
        <w:rPr>
          <w:rFonts w:ascii="Times New Roman" w:hAnsi="Times New Roman" w:cs="Times New Roman"/>
          <w:i/>
          <w:sz w:val="24"/>
          <w:szCs w:val="24"/>
        </w:rPr>
        <w:t>aeniopygia</w:t>
      </w:r>
      <w:r w:rsidR="00DD53A8" w:rsidRPr="008266A8">
        <w:rPr>
          <w:rFonts w:ascii="Times New Roman" w:hAnsi="Times New Roman" w:cs="Times New Roman"/>
          <w:i/>
          <w:sz w:val="24"/>
          <w:szCs w:val="24"/>
        </w:rPr>
        <w:t xml:space="preserve"> guttata </w:t>
      </w:r>
      <w:r w:rsidR="00DD53A8" w:rsidRPr="008266A8">
        <w:rPr>
          <w:rFonts w:ascii="Times New Roman" w:hAnsi="Times New Roman" w:cs="Times New Roman"/>
          <w:sz w:val="24"/>
          <w:szCs w:val="24"/>
        </w:rPr>
        <w:t>(zebra finch)</w:t>
      </w:r>
      <w:r w:rsidR="00DD53A8">
        <w:rPr>
          <w:rFonts w:ascii="Times New Roman" w:hAnsi="Times New Roman" w:cs="Times New Roman"/>
          <w:sz w:val="24"/>
          <w:szCs w:val="24"/>
        </w:rPr>
        <w:t>,</w:t>
      </w:r>
      <w:r w:rsidR="00DD53A8" w:rsidRPr="008266A8">
        <w:rPr>
          <w:rFonts w:ascii="Times New Roman" w:hAnsi="Times New Roman" w:cs="Times New Roman"/>
          <w:sz w:val="24"/>
          <w:szCs w:val="24"/>
        </w:rPr>
        <w:t xml:space="preserve"> </w:t>
      </w:r>
      <w:r w:rsidR="00DD53A8">
        <w:rPr>
          <w:rFonts w:ascii="Times New Roman" w:hAnsi="Times New Roman" w:cs="Times New Roman"/>
          <w:sz w:val="24"/>
          <w:szCs w:val="24"/>
        </w:rPr>
        <w:t>with</w:t>
      </w:r>
      <w:r w:rsidR="00DD53A8" w:rsidRPr="008266A8">
        <w:rPr>
          <w:rFonts w:ascii="Times New Roman" w:hAnsi="Times New Roman" w:cs="Times New Roman"/>
          <w:sz w:val="24"/>
          <w:szCs w:val="24"/>
        </w:rPr>
        <w:t xml:space="preserve"> </w:t>
      </w:r>
      <w:r w:rsidR="00C03BC1">
        <w:rPr>
          <w:rFonts w:ascii="Times New Roman" w:hAnsi="Times New Roman" w:cs="Times New Roman"/>
          <w:i/>
          <w:sz w:val="24"/>
          <w:szCs w:val="24"/>
        </w:rPr>
        <w:t>Alligator</w:t>
      </w:r>
      <w:r w:rsidR="00DD53A8" w:rsidRPr="008266A8">
        <w:rPr>
          <w:rFonts w:ascii="Times New Roman" w:hAnsi="Times New Roman" w:cs="Times New Roman"/>
          <w:i/>
          <w:sz w:val="24"/>
          <w:szCs w:val="24"/>
        </w:rPr>
        <w:t xml:space="preserve"> sinensis</w:t>
      </w:r>
      <w:r w:rsidR="00A70F67">
        <w:rPr>
          <w:rFonts w:ascii="Times New Roman" w:hAnsi="Times New Roman" w:cs="Times New Roman"/>
          <w:sz w:val="24"/>
          <w:szCs w:val="24"/>
        </w:rPr>
        <w:t xml:space="preserve"> (C</w:t>
      </w:r>
      <w:r w:rsidR="00DD53A8" w:rsidRPr="008266A8">
        <w:rPr>
          <w:rFonts w:ascii="Times New Roman" w:hAnsi="Times New Roman" w:cs="Times New Roman"/>
          <w:sz w:val="24"/>
          <w:szCs w:val="24"/>
        </w:rPr>
        <w:t>hinese alligator)</w:t>
      </w:r>
      <w:r w:rsidR="00DD53A8">
        <w:rPr>
          <w:rFonts w:ascii="Times New Roman" w:hAnsi="Times New Roman" w:cs="Times New Roman"/>
          <w:sz w:val="24"/>
          <w:szCs w:val="24"/>
        </w:rPr>
        <w:t xml:space="preserve"> as an outgroup.</w:t>
      </w:r>
    </w:p>
    <w:p w14:paraId="6D9B29F1" w14:textId="77777777" w:rsidR="002B0FA9" w:rsidRPr="002B0FA9" w:rsidRDefault="002B0FA9" w:rsidP="00275552">
      <w:pPr>
        <w:tabs>
          <w:tab w:val="left" w:pos="3481"/>
        </w:tabs>
        <w:rPr>
          <w:rFonts w:ascii="Times New Roman" w:hAnsi="Times New Roman" w:cs="Times New Roman"/>
          <w:sz w:val="24"/>
          <w:szCs w:val="24"/>
        </w:rPr>
      </w:pPr>
    </w:p>
    <w:p w14:paraId="74A4F9AF" w14:textId="77777777" w:rsidR="00502F54" w:rsidRDefault="00502F54" w:rsidP="00502F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7FF87C3E" wp14:editId="7AC34FAE">
            <wp:extent cx="5274310" cy="4249758"/>
            <wp:effectExtent l="0" t="0" r="2540" b="0"/>
            <wp:docPr id="23" name="图片 23" descr="E:\鹌鹑基因组\Quail\PSG gene figure\PLCB4.aa-dep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鹌鹑基因组\Quail\PSG gene figure\PLCB4.aa-depth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9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0EF51" w14:textId="63695B86" w:rsidR="00ED7428" w:rsidRDefault="00070D50" w:rsidP="00502F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Figure S</w:t>
      </w:r>
      <w:r w:rsidR="00502F54">
        <w:rPr>
          <w:rFonts w:ascii="Times New Roman" w:hAnsi="Times New Roman" w:cs="Times New Roman"/>
          <w:b/>
          <w:sz w:val="24"/>
          <w:szCs w:val="24"/>
        </w:rPr>
        <w:t>1</w:t>
      </w:r>
      <w:r w:rsidR="00913A82">
        <w:rPr>
          <w:rFonts w:ascii="Times New Roman" w:hAnsi="Times New Roman" w:cs="Times New Roman" w:hint="eastAsia"/>
          <w:b/>
          <w:sz w:val="24"/>
          <w:szCs w:val="24"/>
        </w:rPr>
        <w:t>5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502F5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502F54">
        <w:rPr>
          <w:rFonts w:ascii="Times New Roman" w:hAnsi="Times New Roman" w:cs="Times New Roman"/>
          <w:b/>
          <w:sz w:val="24"/>
          <w:szCs w:val="24"/>
        </w:rPr>
        <w:t xml:space="preserve">Quail </w:t>
      </w:r>
      <w:r w:rsidR="00502F54" w:rsidRPr="00035558">
        <w:rPr>
          <w:rFonts w:ascii="Times New Roman" w:hAnsi="Times New Roman" w:cs="Times New Roman"/>
          <w:b/>
          <w:i/>
          <w:sz w:val="24"/>
          <w:szCs w:val="24"/>
        </w:rPr>
        <w:t>PLCB4</w:t>
      </w:r>
      <w:r w:rsidR="00502F54">
        <w:rPr>
          <w:rFonts w:ascii="Times New Roman" w:hAnsi="Times New Roman" w:cs="Times New Roman" w:hint="eastAsia"/>
          <w:b/>
          <w:sz w:val="24"/>
          <w:szCs w:val="24"/>
        </w:rPr>
        <w:t xml:space="preserve"> protein sequence from </w:t>
      </w:r>
      <w:r w:rsidR="0079779D" w:rsidRPr="0079779D">
        <w:rPr>
          <w:rFonts w:ascii="Times New Roman" w:hAnsi="Times New Roman" w:cs="Times New Roman"/>
          <w:b/>
          <w:sz w:val="24"/>
          <w:szCs w:val="24"/>
        </w:rPr>
        <w:t>amino acid residues</w:t>
      </w:r>
      <w:r w:rsidR="0079779D" w:rsidRPr="0079779D" w:rsidDel="0079779D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502F54">
        <w:rPr>
          <w:rFonts w:ascii="Times New Roman" w:hAnsi="Times New Roman" w:cs="Times New Roman" w:hint="eastAsia"/>
          <w:b/>
          <w:sz w:val="24"/>
          <w:szCs w:val="24"/>
        </w:rPr>
        <w:t>520 to 570</w:t>
      </w:r>
      <w:r w:rsidR="00D86D5E">
        <w:rPr>
          <w:rFonts w:ascii="Times New Roman" w:hAnsi="Times New Roman" w:cs="Times New Roman"/>
          <w:b/>
          <w:sz w:val="24"/>
          <w:szCs w:val="24"/>
        </w:rPr>
        <w:t>.</w:t>
      </w:r>
      <w:r w:rsidR="00502F5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502F54" w:rsidRPr="00275552">
        <w:rPr>
          <w:rFonts w:ascii="Times New Roman" w:hAnsi="Times New Roman" w:cs="Times New Roman" w:hint="eastAsia"/>
          <w:sz w:val="24"/>
          <w:szCs w:val="24"/>
        </w:rPr>
        <w:t xml:space="preserve">The orange </w:t>
      </w:r>
      <w:r w:rsidR="00502F54" w:rsidRPr="00275552">
        <w:rPr>
          <w:rFonts w:ascii="Times New Roman" w:hAnsi="Times New Roman" w:cs="Times New Roman"/>
          <w:sz w:val="24"/>
          <w:szCs w:val="24"/>
        </w:rPr>
        <w:t>histogram</w:t>
      </w:r>
      <w:r w:rsidR="00502F54" w:rsidRPr="00275552">
        <w:rPr>
          <w:rFonts w:ascii="Times New Roman" w:hAnsi="Times New Roman" w:cs="Times New Roman" w:hint="eastAsia"/>
          <w:sz w:val="24"/>
          <w:szCs w:val="24"/>
        </w:rPr>
        <w:t xml:space="preserve"> bars </w:t>
      </w:r>
      <w:r w:rsidR="007E45B7">
        <w:rPr>
          <w:rFonts w:ascii="Times New Roman" w:hAnsi="Times New Roman" w:cs="Times New Roman"/>
          <w:sz w:val="24"/>
          <w:szCs w:val="24"/>
        </w:rPr>
        <w:t>indicate the</w:t>
      </w:r>
      <w:r w:rsidR="007E45B7" w:rsidRPr="00275552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502F54" w:rsidRPr="00275552">
        <w:rPr>
          <w:rFonts w:ascii="Times New Roman" w:hAnsi="Times New Roman" w:cs="Times New Roman" w:hint="eastAsia"/>
          <w:sz w:val="24"/>
          <w:szCs w:val="24"/>
        </w:rPr>
        <w:t xml:space="preserve">depth of </w:t>
      </w:r>
      <w:r w:rsidR="00502F54" w:rsidRPr="00275552">
        <w:rPr>
          <w:rFonts w:ascii="Times New Roman" w:hAnsi="Times New Roman" w:cs="Times New Roman"/>
          <w:sz w:val="24"/>
          <w:szCs w:val="24"/>
        </w:rPr>
        <w:t>corresponding</w:t>
      </w:r>
      <w:r w:rsidR="00502F54" w:rsidRPr="00275552">
        <w:rPr>
          <w:rFonts w:ascii="Times New Roman" w:hAnsi="Times New Roman" w:cs="Times New Roman" w:hint="eastAsia"/>
          <w:sz w:val="24"/>
          <w:szCs w:val="24"/>
        </w:rPr>
        <w:t xml:space="preserve"> coding sequence mapped </w:t>
      </w:r>
      <w:r w:rsidR="007E45B7">
        <w:rPr>
          <w:rFonts w:ascii="Times New Roman" w:hAnsi="Times New Roman" w:cs="Times New Roman"/>
          <w:sz w:val="24"/>
          <w:szCs w:val="24"/>
        </w:rPr>
        <w:t>using</w:t>
      </w:r>
      <w:r w:rsidR="007E45B7" w:rsidRPr="00275552">
        <w:rPr>
          <w:rFonts w:ascii="Times New Roman" w:hAnsi="Times New Roman" w:cs="Times New Roman" w:hint="eastAsia"/>
          <w:sz w:val="24"/>
          <w:szCs w:val="24"/>
        </w:rPr>
        <w:t xml:space="preserve"> clean </w:t>
      </w:r>
      <w:r w:rsidR="00502F54" w:rsidRPr="00275552">
        <w:rPr>
          <w:rFonts w:ascii="Times New Roman" w:hAnsi="Times New Roman" w:cs="Times New Roman" w:hint="eastAsia"/>
          <w:sz w:val="24"/>
          <w:szCs w:val="24"/>
        </w:rPr>
        <w:t>RNA</w:t>
      </w:r>
      <w:r w:rsidR="00A074BA">
        <w:rPr>
          <w:rFonts w:ascii="Times New Roman" w:hAnsi="Times New Roman" w:cs="Times New Roman"/>
          <w:sz w:val="24"/>
          <w:szCs w:val="24"/>
        </w:rPr>
        <w:t>-Seq</w:t>
      </w:r>
      <w:r w:rsidR="00502F54" w:rsidRPr="00275552">
        <w:rPr>
          <w:rFonts w:ascii="Times New Roman" w:hAnsi="Times New Roman" w:cs="Times New Roman" w:hint="eastAsia"/>
          <w:sz w:val="24"/>
          <w:szCs w:val="24"/>
        </w:rPr>
        <w:t xml:space="preserve"> reads</w:t>
      </w:r>
      <w:r w:rsidR="00EC33C5">
        <w:rPr>
          <w:rFonts w:ascii="Times New Roman" w:hAnsi="Times New Roman" w:cs="Times New Roman"/>
          <w:sz w:val="24"/>
          <w:szCs w:val="24"/>
        </w:rPr>
        <w:t>.</w:t>
      </w:r>
      <w:r w:rsidR="00502F5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</w:p>
    <w:p w14:paraId="3DBC13FD" w14:textId="77777777" w:rsidR="00ED7428" w:rsidRPr="00ED7428" w:rsidRDefault="00ED7428" w:rsidP="00502F54">
      <w:pPr>
        <w:rPr>
          <w:rFonts w:ascii="Times New Roman" w:hAnsi="Times New Roman" w:cs="Times New Roman"/>
          <w:b/>
          <w:sz w:val="24"/>
          <w:szCs w:val="24"/>
        </w:rPr>
      </w:pPr>
    </w:p>
    <w:p w14:paraId="67403C63" w14:textId="77777777" w:rsidR="00ED7428" w:rsidRDefault="00ED7428" w:rsidP="00502F54">
      <w:pPr>
        <w:rPr>
          <w:rFonts w:ascii="Times New Roman" w:hAnsi="Times New Roman" w:cs="Times New Roman"/>
          <w:b/>
          <w:sz w:val="24"/>
          <w:szCs w:val="24"/>
        </w:rPr>
      </w:pPr>
    </w:p>
    <w:p w14:paraId="7228E674" w14:textId="77777777" w:rsidR="00502F54" w:rsidRDefault="00502F54" w:rsidP="00502F54">
      <w:pPr>
        <w:rPr>
          <w:rFonts w:ascii="Times New Roman" w:hAnsi="Times New Roman" w:cs="Times New Roman"/>
          <w:b/>
          <w:sz w:val="24"/>
          <w:szCs w:val="24"/>
        </w:rPr>
      </w:pPr>
    </w:p>
    <w:p w14:paraId="261DDC90" w14:textId="77777777" w:rsidR="00502F54" w:rsidRDefault="00502F54" w:rsidP="00502F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31D4BB7A" wp14:editId="4928F523">
            <wp:extent cx="5274310" cy="3285021"/>
            <wp:effectExtent l="0" t="0" r="2540" b="0"/>
            <wp:docPr id="24" name="图片 24" descr="E:\鹌鹑基因组\Quail\PSG gene figure\ITPR1.aa-dep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鹌鹑基因组\Quail\PSG gene figure\ITPR1.aa-depth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353DB" w14:textId="14DF82A7" w:rsidR="00502F54" w:rsidRDefault="00070D50" w:rsidP="00502F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Figure S</w:t>
      </w:r>
      <w:r w:rsidR="00502F54">
        <w:rPr>
          <w:rFonts w:ascii="Times New Roman" w:hAnsi="Times New Roman" w:cs="Times New Roman"/>
          <w:b/>
          <w:sz w:val="24"/>
          <w:szCs w:val="24"/>
        </w:rPr>
        <w:t>1</w:t>
      </w:r>
      <w:r w:rsidR="00913A82">
        <w:rPr>
          <w:rFonts w:ascii="Times New Roman" w:hAnsi="Times New Roman" w:cs="Times New Roman" w:hint="eastAsia"/>
          <w:b/>
          <w:sz w:val="24"/>
          <w:szCs w:val="24"/>
        </w:rPr>
        <w:t>6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502F5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502F54">
        <w:rPr>
          <w:rFonts w:ascii="Times New Roman" w:hAnsi="Times New Roman" w:cs="Times New Roman"/>
          <w:b/>
          <w:sz w:val="24"/>
          <w:szCs w:val="24"/>
        </w:rPr>
        <w:t xml:space="preserve">Quail </w:t>
      </w:r>
      <w:r w:rsidR="00502F54">
        <w:rPr>
          <w:rFonts w:ascii="Times New Roman" w:hAnsi="Times New Roman" w:cs="Times New Roman" w:hint="eastAsia"/>
          <w:b/>
          <w:i/>
          <w:sz w:val="24"/>
          <w:szCs w:val="24"/>
        </w:rPr>
        <w:t>ITPR1</w:t>
      </w:r>
      <w:r w:rsidR="00502F54">
        <w:rPr>
          <w:rFonts w:ascii="Times New Roman" w:hAnsi="Times New Roman" w:cs="Times New Roman" w:hint="eastAsia"/>
          <w:b/>
          <w:sz w:val="24"/>
          <w:szCs w:val="24"/>
        </w:rPr>
        <w:t xml:space="preserve"> protein sequence from </w:t>
      </w:r>
      <w:r w:rsidR="0079779D" w:rsidRPr="0079779D">
        <w:rPr>
          <w:rFonts w:ascii="Times New Roman" w:hAnsi="Times New Roman" w:cs="Times New Roman"/>
          <w:b/>
          <w:sz w:val="24"/>
          <w:szCs w:val="24"/>
        </w:rPr>
        <w:t>amino acid residues</w:t>
      </w:r>
      <w:r w:rsidR="0079779D" w:rsidRPr="0079779D" w:rsidDel="0079779D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502F54">
        <w:rPr>
          <w:rFonts w:ascii="Times New Roman" w:hAnsi="Times New Roman" w:cs="Times New Roman" w:hint="eastAsia"/>
          <w:b/>
          <w:sz w:val="24"/>
          <w:szCs w:val="24"/>
        </w:rPr>
        <w:t>1 to 60</w:t>
      </w:r>
      <w:r w:rsidR="00D86D5E">
        <w:rPr>
          <w:rFonts w:ascii="Times New Roman" w:hAnsi="Times New Roman" w:cs="Times New Roman"/>
          <w:b/>
          <w:sz w:val="24"/>
          <w:szCs w:val="24"/>
        </w:rPr>
        <w:t>.</w:t>
      </w:r>
      <w:r w:rsidR="00502F5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502F54" w:rsidRPr="00275552">
        <w:rPr>
          <w:rFonts w:ascii="Times New Roman" w:hAnsi="Times New Roman" w:cs="Times New Roman" w:hint="eastAsia"/>
          <w:sz w:val="24"/>
          <w:szCs w:val="24"/>
        </w:rPr>
        <w:t xml:space="preserve">The orange </w:t>
      </w:r>
      <w:r w:rsidR="00502F54" w:rsidRPr="00275552">
        <w:rPr>
          <w:rFonts w:ascii="Times New Roman" w:hAnsi="Times New Roman" w:cs="Times New Roman"/>
          <w:sz w:val="24"/>
          <w:szCs w:val="24"/>
        </w:rPr>
        <w:t>histogram</w:t>
      </w:r>
      <w:r w:rsidR="00502F54" w:rsidRPr="00275552">
        <w:rPr>
          <w:rFonts w:ascii="Times New Roman" w:hAnsi="Times New Roman" w:cs="Times New Roman" w:hint="eastAsia"/>
          <w:sz w:val="24"/>
          <w:szCs w:val="24"/>
        </w:rPr>
        <w:t xml:space="preserve"> bars </w:t>
      </w:r>
      <w:r w:rsidR="00D86D5E">
        <w:rPr>
          <w:rFonts w:ascii="Times New Roman" w:hAnsi="Times New Roman" w:cs="Times New Roman"/>
          <w:sz w:val="24"/>
          <w:szCs w:val="24"/>
        </w:rPr>
        <w:t>indicate</w:t>
      </w:r>
      <w:r w:rsidR="00D86D5E" w:rsidRPr="00275552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793181">
        <w:rPr>
          <w:rFonts w:ascii="Times New Roman" w:hAnsi="Times New Roman" w:cs="Times New Roman"/>
          <w:sz w:val="24"/>
          <w:szCs w:val="24"/>
        </w:rPr>
        <w:t xml:space="preserve">the </w:t>
      </w:r>
      <w:r w:rsidR="00502F54" w:rsidRPr="00275552">
        <w:rPr>
          <w:rFonts w:ascii="Times New Roman" w:hAnsi="Times New Roman" w:cs="Times New Roman" w:hint="eastAsia"/>
          <w:sz w:val="24"/>
          <w:szCs w:val="24"/>
        </w:rPr>
        <w:t xml:space="preserve">depth of </w:t>
      </w:r>
      <w:r w:rsidR="00502F54" w:rsidRPr="00275552">
        <w:rPr>
          <w:rFonts w:ascii="Times New Roman" w:hAnsi="Times New Roman" w:cs="Times New Roman"/>
          <w:sz w:val="24"/>
          <w:szCs w:val="24"/>
        </w:rPr>
        <w:t>corresponding</w:t>
      </w:r>
      <w:r w:rsidR="00502F54" w:rsidRPr="00275552">
        <w:rPr>
          <w:rFonts w:ascii="Times New Roman" w:hAnsi="Times New Roman" w:cs="Times New Roman" w:hint="eastAsia"/>
          <w:sz w:val="24"/>
          <w:szCs w:val="24"/>
        </w:rPr>
        <w:t xml:space="preserve"> coding sequence mapped </w:t>
      </w:r>
      <w:r w:rsidR="00D86D5E">
        <w:rPr>
          <w:rFonts w:ascii="Times New Roman" w:hAnsi="Times New Roman" w:cs="Times New Roman"/>
          <w:sz w:val="24"/>
          <w:szCs w:val="24"/>
        </w:rPr>
        <w:t>using</w:t>
      </w:r>
      <w:r w:rsidR="00502F54" w:rsidRPr="00275552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D86D5E" w:rsidRPr="00275552">
        <w:rPr>
          <w:rFonts w:ascii="Times New Roman" w:hAnsi="Times New Roman" w:cs="Times New Roman" w:hint="eastAsia"/>
          <w:sz w:val="24"/>
          <w:szCs w:val="24"/>
        </w:rPr>
        <w:t xml:space="preserve">clean </w:t>
      </w:r>
      <w:r w:rsidR="00502F54" w:rsidRPr="00275552">
        <w:rPr>
          <w:rFonts w:ascii="Times New Roman" w:hAnsi="Times New Roman" w:cs="Times New Roman" w:hint="eastAsia"/>
          <w:sz w:val="24"/>
          <w:szCs w:val="24"/>
        </w:rPr>
        <w:t>RNA</w:t>
      </w:r>
      <w:r w:rsidR="00D86D5E">
        <w:rPr>
          <w:rFonts w:ascii="Times New Roman" w:hAnsi="Times New Roman" w:cs="Times New Roman"/>
          <w:sz w:val="24"/>
          <w:szCs w:val="24"/>
        </w:rPr>
        <w:t>-Seq</w:t>
      </w:r>
      <w:r w:rsidR="00502F54" w:rsidRPr="00275552">
        <w:rPr>
          <w:rFonts w:ascii="Times New Roman" w:hAnsi="Times New Roman" w:cs="Times New Roman" w:hint="eastAsia"/>
          <w:sz w:val="24"/>
          <w:szCs w:val="24"/>
        </w:rPr>
        <w:t xml:space="preserve"> reads</w:t>
      </w:r>
      <w:r w:rsidR="00D86D5E">
        <w:rPr>
          <w:rFonts w:ascii="Times New Roman" w:hAnsi="Times New Roman" w:cs="Times New Roman"/>
          <w:sz w:val="24"/>
          <w:szCs w:val="24"/>
        </w:rPr>
        <w:t>.</w:t>
      </w:r>
    </w:p>
    <w:p w14:paraId="02899898" w14:textId="73AFAE0C" w:rsidR="00ED7428" w:rsidRDefault="00ED7428" w:rsidP="00502F54">
      <w:pPr>
        <w:rPr>
          <w:rFonts w:ascii="Times New Roman" w:hAnsi="Times New Roman" w:cs="Times New Roman"/>
          <w:sz w:val="24"/>
          <w:szCs w:val="24"/>
        </w:rPr>
      </w:pPr>
    </w:p>
    <w:p w14:paraId="35B4F05B" w14:textId="7975B67C" w:rsidR="00ED7428" w:rsidRDefault="00ED7428" w:rsidP="00502F54">
      <w:pPr>
        <w:rPr>
          <w:rFonts w:ascii="Times New Roman" w:hAnsi="Times New Roman" w:cs="Times New Roman"/>
          <w:sz w:val="24"/>
          <w:szCs w:val="24"/>
        </w:rPr>
      </w:pPr>
    </w:p>
    <w:p w14:paraId="33E6B4AD" w14:textId="77777777" w:rsidR="00ED7428" w:rsidRDefault="00ED7428" w:rsidP="00502F54">
      <w:pPr>
        <w:rPr>
          <w:rFonts w:ascii="Times New Roman" w:hAnsi="Times New Roman" w:cs="Times New Roman"/>
          <w:b/>
          <w:sz w:val="24"/>
          <w:szCs w:val="24"/>
        </w:rPr>
      </w:pPr>
    </w:p>
    <w:p w14:paraId="2ED4E6B4" w14:textId="77777777" w:rsidR="00502F54" w:rsidRDefault="00502F54" w:rsidP="00502F54">
      <w:pPr>
        <w:rPr>
          <w:rFonts w:ascii="Times New Roman" w:hAnsi="Times New Roman" w:cs="Times New Roman"/>
          <w:b/>
          <w:sz w:val="24"/>
          <w:szCs w:val="24"/>
        </w:rPr>
      </w:pPr>
    </w:p>
    <w:p w14:paraId="38A361AE" w14:textId="77777777" w:rsidR="00502F54" w:rsidRDefault="00502F54" w:rsidP="00502F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435113EF" wp14:editId="187697F6">
            <wp:extent cx="5274310" cy="4245133"/>
            <wp:effectExtent l="0" t="0" r="2540" b="3175"/>
            <wp:docPr id="25" name="图片 25" descr="E:\鹌鹑基因组\Quail\PSG gene figure\PLA2G4A.aa-dep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鹌鹑基因组\Quail\PSG gene figure\PLA2G4A.aa-depth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72554" w14:textId="7A047121" w:rsidR="00502F54" w:rsidRPr="0005009D" w:rsidRDefault="00070D50" w:rsidP="00502F54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t>Figure S</w:t>
      </w:r>
      <w:r w:rsidR="00502F54">
        <w:rPr>
          <w:rFonts w:ascii="Times New Roman" w:hAnsi="Times New Roman" w:cs="Times New Roman"/>
          <w:b/>
          <w:sz w:val="24"/>
          <w:szCs w:val="24"/>
        </w:rPr>
        <w:t>1</w:t>
      </w:r>
      <w:r w:rsidR="00913A82">
        <w:rPr>
          <w:rFonts w:ascii="Times New Roman" w:hAnsi="Times New Roman" w:cs="Times New Roman" w:hint="eastAsia"/>
          <w:b/>
          <w:sz w:val="24"/>
          <w:szCs w:val="24"/>
        </w:rPr>
        <w:t>7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502F5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502F54">
        <w:rPr>
          <w:rFonts w:ascii="Times New Roman" w:hAnsi="Times New Roman" w:cs="Times New Roman"/>
          <w:b/>
          <w:sz w:val="24"/>
          <w:szCs w:val="24"/>
        </w:rPr>
        <w:t xml:space="preserve">Quail </w:t>
      </w:r>
      <w:r w:rsidR="00502F54" w:rsidRPr="00270C39">
        <w:rPr>
          <w:rFonts w:ascii="Times New Roman" w:hAnsi="Times New Roman" w:cs="Times New Roman"/>
          <w:b/>
          <w:i/>
          <w:sz w:val="24"/>
          <w:szCs w:val="24"/>
        </w:rPr>
        <w:t>PLA2G4</w:t>
      </w:r>
      <w:r w:rsidR="00502F54">
        <w:rPr>
          <w:rFonts w:ascii="Times New Roman" w:hAnsi="Times New Roman" w:cs="Times New Roman" w:hint="eastAsia"/>
          <w:b/>
          <w:sz w:val="24"/>
          <w:szCs w:val="24"/>
        </w:rPr>
        <w:t xml:space="preserve"> protein sequence from </w:t>
      </w:r>
      <w:r w:rsidR="0079779D" w:rsidRPr="0079779D">
        <w:rPr>
          <w:rFonts w:ascii="Times New Roman" w:hAnsi="Times New Roman" w:cs="Times New Roman"/>
          <w:b/>
          <w:sz w:val="24"/>
          <w:szCs w:val="24"/>
        </w:rPr>
        <w:t>amino acid residues</w:t>
      </w:r>
      <w:r w:rsidR="0079779D" w:rsidRPr="0079779D" w:rsidDel="0079779D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502F54">
        <w:rPr>
          <w:rFonts w:ascii="Times New Roman" w:hAnsi="Times New Roman" w:cs="Times New Roman" w:hint="eastAsia"/>
          <w:b/>
          <w:sz w:val="24"/>
          <w:szCs w:val="24"/>
        </w:rPr>
        <w:t>130 to 178</w:t>
      </w:r>
      <w:r w:rsidR="00AD5268">
        <w:rPr>
          <w:rFonts w:ascii="Times New Roman" w:hAnsi="Times New Roman" w:cs="Times New Roman"/>
          <w:b/>
          <w:sz w:val="24"/>
          <w:szCs w:val="24"/>
        </w:rPr>
        <w:t>.</w:t>
      </w:r>
      <w:r w:rsidR="00502F54">
        <w:rPr>
          <w:rFonts w:ascii="Times New Roman" w:hAnsi="Times New Roman" w:cs="Times New Roman" w:hint="eastAsia"/>
          <w:b/>
          <w:sz w:val="24"/>
          <w:szCs w:val="24"/>
        </w:rPr>
        <w:t xml:space="preserve"> </w:t>
      </w:r>
      <w:r w:rsidR="00502F54" w:rsidRPr="00275552">
        <w:rPr>
          <w:rFonts w:ascii="Times New Roman" w:hAnsi="Times New Roman" w:cs="Times New Roman" w:hint="eastAsia"/>
          <w:sz w:val="24"/>
          <w:szCs w:val="24"/>
        </w:rPr>
        <w:t xml:space="preserve">The orange </w:t>
      </w:r>
      <w:r w:rsidR="00502F54" w:rsidRPr="00275552">
        <w:rPr>
          <w:rFonts w:ascii="Times New Roman" w:hAnsi="Times New Roman" w:cs="Times New Roman"/>
          <w:sz w:val="24"/>
          <w:szCs w:val="24"/>
        </w:rPr>
        <w:t>histogram</w:t>
      </w:r>
      <w:r w:rsidR="00502F54" w:rsidRPr="00275552">
        <w:rPr>
          <w:rFonts w:ascii="Times New Roman" w:hAnsi="Times New Roman" w:cs="Times New Roman" w:hint="eastAsia"/>
          <w:sz w:val="24"/>
          <w:szCs w:val="24"/>
        </w:rPr>
        <w:t xml:space="preserve"> bars </w:t>
      </w:r>
      <w:r w:rsidR="00054A73">
        <w:rPr>
          <w:rFonts w:ascii="Times New Roman" w:hAnsi="Times New Roman" w:cs="Times New Roman"/>
          <w:sz w:val="24"/>
          <w:szCs w:val="24"/>
        </w:rPr>
        <w:t>indicate</w:t>
      </w:r>
      <w:r w:rsidR="00054A73" w:rsidRPr="00275552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793181">
        <w:rPr>
          <w:rFonts w:ascii="Times New Roman" w:hAnsi="Times New Roman" w:cs="Times New Roman"/>
          <w:sz w:val="24"/>
          <w:szCs w:val="24"/>
        </w:rPr>
        <w:t xml:space="preserve">the </w:t>
      </w:r>
      <w:r w:rsidR="00502F54" w:rsidRPr="00275552">
        <w:rPr>
          <w:rFonts w:ascii="Times New Roman" w:hAnsi="Times New Roman" w:cs="Times New Roman" w:hint="eastAsia"/>
          <w:sz w:val="24"/>
          <w:szCs w:val="24"/>
        </w:rPr>
        <w:t xml:space="preserve">depth of </w:t>
      </w:r>
      <w:r w:rsidR="00502F54" w:rsidRPr="00275552">
        <w:rPr>
          <w:rFonts w:ascii="Times New Roman" w:hAnsi="Times New Roman" w:cs="Times New Roman"/>
          <w:sz w:val="24"/>
          <w:szCs w:val="24"/>
        </w:rPr>
        <w:t>corresponding</w:t>
      </w:r>
      <w:r w:rsidR="00502F54" w:rsidRPr="00275552">
        <w:rPr>
          <w:rFonts w:ascii="Times New Roman" w:hAnsi="Times New Roman" w:cs="Times New Roman" w:hint="eastAsia"/>
          <w:sz w:val="24"/>
          <w:szCs w:val="24"/>
        </w:rPr>
        <w:t xml:space="preserve"> coding sequence mapped </w:t>
      </w:r>
      <w:r w:rsidR="00AD5268">
        <w:rPr>
          <w:rFonts w:ascii="Times New Roman" w:hAnsi="Times New Roman" w:cs="Times New Roman"/>
          <w:sz w:val="24"/>
          <w:szCs w:val="24"/>
        </w:rPr>
        <w:t>using</w:t>
      </w:r>
      <w:r w:rsidR="00AD5268" w:rsidRPr="00275552">
        <w:rPr>
          <w:rFonts w:ascii="Times New Roman" w:hAnsi="Times New Roman" w:cs="Times New Roman" w:hint="eastAsia"/>
          <w:sz w:val="24"/>
          <w:szCs w:val="24"/>
        </w:rPr>
        <w:t xml:space="preserve"> clean </w:t>
      </w:r>
      <w:r w:rsidR="00502F54" w:rsidRPr="00275552">
        <w:rPr>
          <w:rFonts w:ascii="Times New Roman" w:hAnsi="Times New Roman" w:cs="Times New Roman" w:hint="eastAsia"/>
          <w:sz w:val="24"/>
          <w:szCs w:val="24"/>
        </w:rPr>
        <w:t>RNA</w:t>
      </w:r>
      <w:r w:rsidR="00AD5268">
        <w:rPr>
          <w:rFonts w:ascii="Times New Roman" w:hAnsi="Times New Roman" w:cs="Times New Roman"/>
          <w:sz w:val="24"/>
          <w:szCs w:val="24"/>
        </w:rPr>
        <w:t>-Seq</w:t>
      </w:r>
      <w:r w:rsidR="00502F54" w:rsidRPr="00275552">
        <w:rPr>
          <w:rFonts w:ascii="Times New Roman" w:hAnsi="Times New Roman" w:cs="Times New Roman" w:hint="eastAsia"/>
          <w:sz w:val="24"/>
          <w:szCs w:val="24"/>
        </w:rPr>
        <w:t xml:space="preserve"> reads</w:t>
      </w:r>
      <w:r w:rsidR="00983061">
        <w:rPr>
          <w:rFonts w:ascii="Times New Roman" w:hAnsi="Times New Roman" w:cs="Times New Roman"/>
          <w:sz w:val="24"/>
          <w:szCs w:val="24"/>
        </w:rPr>
        <w:t>.</w:t>
      </w:r>
    </w:p>
    <w:p w14:paraId="348FEE8B" w14:textId="77777777" w:rsidR="00275552" w:rsidRPr="00502F54" w:rsidRDefault="00275552" w:rsidP="00275552">
      <w:pPr>
        <w:tabs>
          <w:tab w:val="left" w:pos="3481"/>
        </w:tabs>
        <w:rPr>
          <w:rFonts w:ascii="Times New Roman" w:hAnsi="Times New Roman" w:cs="Times New Roman"/>
          <w:b/>
          <w:sz w:val="24"/>
          <w:szCs w:val="24"/>
        </w:rPr>
      </w:pPr>
    </w:p>
    <w:p w14:paraId="10BF1B0C" w14:textId="6281C58A" w:rsidR="00275552" w:rsidRPr="0005009D" w:rsidRDefault="005C0EA7" w:rsidP="0027555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278437FE" wp14:editId="3F0681CA">
            <wp:extent cx="1463000" cy="7341396"/>
            <wp:effectExtent l="0" t="0" r="444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verse_transcriptas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5425" cy="73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58F4" w14:textId="75209E47" w:rsidR="00275552" w:rsidRPr="002B0FA9" w:rsidRDefault="00070D50" w:rsidP="00275552">
      <w:pPr>
        <w:rPr>
          <w:rFonts w:ascii="Times New Roman" w:hAnsi="Times New Roman" w:cs="Times New Roman"/>
          <w:sz w:val="24"/>
          <w:szCs w:val="24"/>
        </w:rPr>
      </w:pPr>
      <w:bookmarkStart w:id="20" w:name="OLE_LINK28"/>
      <w:bookmarkStart w:id="21" w:name="OLE_LINK29"/>
      <w:r>
        <w:rPr>
          <w:rFonts w:ascii="Times New Roman" w:hAnsi="Times New Roman" w:cs="Times New Roman"/>
          <w:b/>
          <w:sz w:val="24"/>
          <w:szCs w:val="24"/>
        </w:rPr>
        <w:t>Figure S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>1</w:t>
      </w:r>
      <w:bookmarkEnd w:id="20"/>
      <w:bookmarkEnd w:id="21"/>
      <w:r w:rsidR="00913A82">
        <w:rPr>
          <w:rFonts w:ascii="Times New Roman" w:hAnsi="Times New Roman" w:cs="Times New Roman" w:hint="eastAsia"/>
          <w:b/>
          <w:sz w:val="24"/>
          <w:szCs w:val="24"/>
        </w:rPr>
        <w:t>8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75552" w:rsidRPr="002B0FA9">
        <w:rPr>
          <w:rFonts w:ascii="Times New Roman" w:hAnsi="Times New Roman" w:cs="Times New Roman"/>
          <w:sz w:val="24"/>
          <w:szCs w:val="24"/>
        </w:rPr>
        <w:t xml:space="preserve">Phylogenetic tree of </w:t>
      </w:r>
      <w:r w:rsidR="001232C4" w:rsidRPr="002B0FA9">
        <w:rPr>
          <w:rFonts w:ascii="Times New Roman" w:hAnsi="Times New Roman" w:cs="Times New Roman"/>
          <w:sz w:val="24"/>
          <w:szCs w:val="24"/>
        </w:rPr>
        <w:t xml:space="preserve">genes </w:t>
      </w:r>
      <w:r w:rsidR="001232C4">
        <w:rPr>
          <w:rFonts w:ascii="Times New Roman" w:hAnsi="Times New Roman" w:cs="Times New Roman"/>
          <w:sz w:val="24"/>
          <w:szCs w:val="24"/>
        </w:rPr>
        <w:t>encoding a putative ‘</w:t>
      </w:r>
      <w:r w:rsidR="00275552" w:rsidRPr="002B0FA9">
        <w:rPr>
          <w:rFonts w:ascii="Times New Roman" w:hAnsi="Times New Roman" w:cs="Times New Roman"/>
          <w:sz w:val="24"/>
          <w:szCs w:val="24"/>
        </w:rPr>
        <w:t>Reverse</w:t>
      </w:r>
      <w:r w:rsidR="00275552" w:rsidRPr="002B0FA9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275552" w:rsidRPr="002B0FA9">
        <w:rPr>
          <w:rFonts w:ascii="Times New Roman" w:hAnsi="Times New Roman" w:cs="Times New Roman"/>
          <w:sz w:val="24"/>
          <w:szCs w:val="24"/>
        </w:rPr>
        <w:t>transcriptase</w:t>
      </w:r>
      <w:r w:rsidR="00275552" w:rsidRPr="002B0FA9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1232C4">
        <w:rPr>
          <w:rFonts w:ascii="Times New Roman" w:hAnsi="Times New Roman" w:cs="Times New Roman"/>
          <w:sz w:val="24"/>
          <w:szCs w:val="24"/>
        </w:rPr>
        <w:t>or</w:t>
      </w:r>
      <w:r w:rsidR="001232C4" w:rsidRPr="002B0FA9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275552" w:rsidRPr="002B0FA9">
        <w:rPr>
          <w:rFonts w:ascii="Times New Roman" w:hAnsi="Times New Roman" w:cs="Times New Roman"/>
          <w:sz w:val="24"/>
          <w:szCs w:val="24"/>
        </w:rPr>
        <w:t>Reverse</w:t>
      </w:r>
      <w:r w:rsidR="00275552" w:rsidRPr="002B0FA9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275552" w:rsidRPr="002B0FA9">
        <w:rPr>
          <w:rFonts w:ascii="Times New Roman" w:hAnsi="Times New Roman" w:cs="Times New Roman"/>
          <w:sz w:val="24"/>
          <w:szCs w:val="24"/>
        </w:rPr>
        <w:t xml:space="preserve">transcriptase </w:t>
      </w:r>
      <w:r w:rsidR="00275552" w:rsidRPr="002B0FA9">
        <w:rPr>
          <w:rFonts w:ascii="Times New Roman" w:hAnsi="Times New Roman" w:cs="Times New Roman" w:hint="eastAsia"/>
          <w:sz w:val="24"/>
          <w:szCs w:val="24"/>
        </w:rPr>
        <w:t>domain</w:t>
      </w:r>
      <w:r w:rsidR="001232C4">
        <w:rPr>
          <w:rFonts w:ascii="Times New Roman" w:hAnsi="Times New Roman" w:cs="Times New Roman"/>
          <w:sz w:val="24"/>
          <w:szCs w:val="24"/>
        </w:rPr>
        <w:t>’</w:t>
      </w:r>
      <w:r w:rsidR="00275552" w:rsidRPr="002B0FA9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1232C4">
        <w:rPr>
          <w:rFonts w:ascii="Times New Roman" w:hAnsi="Times New Roman" w:cs="Times New Roman"/>
          <w:sz w:val="24"/>
          <w:szCs w:val="24"/>
        </w:rPr>
        <w:t>in</w:t>
      </w:r>
      <w:r w:rsidR="00275552" w:rsidRPr="002B0FA9">
        <w:rPr>
          <w:rFonts w:ascii="Times New Roman" w:hAnsi="Times New Roman" w:cs="Times New Roman"/>
          <w:sz w:val="24"/>
          <w:szCs w:val="24"/>
        </w:rPr>
        <w:t xml:space="preserve"> </w:t>
      </w:r>
      <w:r w:rsidR="001232C4">
        <w:rPr>
          <w:rFonts w:ascii="Times New Roman" w:hAnsi="Times New Roman" w:cs="Times New Roman"/>
          <w:i/>
          <w:sz w:val="24"/>
          <w:szCs w:val="24"/>
        </w:rPr>
        <w:t>Coturnix japonica</w:t>
      </w:r>
      <w:r w:rsidR="001232C4">
        <w:rPr>
          <w:rFonts w:ascii="Times New Roman" w:hAnsi="Times New Roman" w:cs="Times New Roman"/>
          <w:sz w:val="24"/>
          <w:szCs w:val="24"/>
        </w:rPr>
        <w:t xml:space="preserve"> (quail), </w:t>
      </w:r>
      <w:r w:rsidR="00C03BC1">
        <w:rPr>
          <w:rFonts w:ascii="Times New Roman" w:hAnsi="Times New Roman" w:cs="Times New Roman"/>
          <w:i/>
          <w:sz w:val="24"/>
          <w:szCs w:val="24"/>
        </w:rPr>
        <w:t>Gallus</w:t>
      </w:r>
      <w:r w:rsidR="001232C4" w:rsidRPr="008266A8">
        <w:rPr>
          <w:rFonts w:ascii="Times New Roman" w:hAnsi="Times New Roman" w:cs="Times New Roman"/>
          <w:i/>
          <w:sz w:val="24"/>
          <w:szCs w:val="24"/>
        </w:rPr>
        <w:t xml:space="preserve"> gallus </w:t>
      </w:r>
      <w:r w:rsidR="001232C4" w:rsidRPr="008266A8">
        <w:rPr>
          <w:rFonts w:ascii="Times New Roman" w:hAnsi="Times New Roman" w:cs="Times New Roman"/>
          <w:sz w:val="24"/>
          <w:szCs w:val="24"/>
        </w:rPr>
        <w:t xml:space="preserve">(chicken), </w:t>
      </w:r>
      <w:r w:rsidR="00403DAB">
        <w:rPr>
          <w:rFonts w:ascii="Times New Roman" w:hAnsi="Times New Roman" w:cs="Times New Roman"/>
          <w:i/>
          <w:sz w:val="24"/>
          <w:szCs w:val="24"/>
        </w:rPr>
        <w:t>Meleagris</w:t>
      </w:r>
      <w:r w:rsidR="001232C4" w:rsidRPr="008266A8">
        <w:rPr>
          <w:rFonts w:ascii="Times New Roman" w:hAnsi="Times New Roman" w:cs="Times New Roman"/>
          <w:i/>
          <w:sz w:val="24"/>
          <w:szCs w:val="24"/>
        </w:rPr>
        <w:t xml:space="preserve"> gallopavo </w:t>
      </w:r>
      <w:r w:rsidR="001232C4" w:rsidRPr="008266A8">
        <w:rPr>
          <w:rFonts w:ascii="Times New Roman" w:hAnsi="Times New Roman" w:cs="Times New Roman"/>
          <w:sz w:val="24"/>
          <w:szCs w:val="24"/>
        </w:rPr>
        <w:t>(turkey)</w:t>
      </w:r>
      <w:r w:rsidR="001232C4">
        <w:rPr>
          <w:rFonts w:ascii="Times New Roman" w:hAnsi="Times New Roman" w:cs="Times New Roman"/>
          <w:sz w:val="24"/>
          <w:szCs w:val="24"/>
        </w:rPr>
        <w:t xml:space="preserve"> or</w:t>
      </w:r>
      <w:r w:rsidR="001232C4" w:rsidRPr="008266A8">
        <w:rPr>
          <w:rFonts w:ascii="Times New Roman" w:hAnsi="Times New Roman" w:cs="Times New Roman"/>
          <w:sz w:val="24"/>
          <w:szCs w:val="24"/>
        </w:rPr>
        <w:t xml:space="preserve"> </w:t>
      </w:r>
      <w:r w:rsidR="00C03BC1">
        <w:rPr>
          <w:rFonts w:ascii="Times New Roman" w:hAnsi="Times New Roman" w:cs="Times New Roman"/>
          <w:i/>
          <w:sz w:val="24"/>
          <w:szCs w:val="24"/>
        </w:rPr>
        <w:t>T</w:t>
      </w:r>
      <w:r w:rsidR="00C03BC1" w:rsidRPr="008266A8">
        <w:rPr>
          <w:rFonts w:ascii="Times New Roman" w:hAnsi="Times New Roman" w:cs="Times New Roman"/>
          <w:i/>
          <w:sz w:val="24"/>
          <w:szCs w:val="24"/>
        </w:rPr>
        <w:t>aeniopygia</w:t>
      </w:r>
      <w:r w:rsidR="001232C4" w:rsidRPr="008266A8">
        <w:rPr>
          <w:rFonts w:ascii="Times New Roman" w:hAnsi="Times New Roman" w:cs="Times New Roman"/>
          <w:i/>
          <w:sz w:val="24"/>
          <w:szCs w:val="24"/>
        </w:rPr>
        <w:t xml:space="preserve"> guttata </w:t>
      </w:r>
      <w:r w:rsidR="001232C4" w:rsidRPr="008266A8">
        <w:rPr>
          <w:rFonts w:ascii="Times New Roman" w:hAnsi="Times New Roman" w:cs="Times New Roman"/>
          <w:sz w:val="24"/>
          <w:szCs w:val="24"/>
        </w:rPr>
        <w:t>(zebra finch)</w:t>
      </w:r>
      <w:r w:rsidR="00275552" w:rsidRPr="002B0FA9">
        <w:rPr>
          <w:rFonts w:ascii="Times New Roman" w:hAnsi="Times New Roman" w:cs="Times New Roman"/>
          <w:sz w:val="24"/>
          <w:szCs w:val="24"/>
        </w:rPr>
        <w:t>.</w:t>
      </w:r>
    </w:p>
    <w:p w14:paraId="79CA47F4" w14:textId="77777777" w:rsidR="00275552" w:rsidRDefault="00275552" w:rsidP="00275552">
      <w:pPr>
        <w:rPr>
          <w:rFonts w:ascii="Times New Roman" w:hAnsi="Times New Roman" w:cs="Times New Roman"/>
          <w:b/>
          <w:sz w:val="24"/>
          <w:szCs w:val="24"/>
        </w:rPr>
      </w:pPr>
    </w:p>
    <w:p w14:paraId="60374823" w14:textId="77777777" w:rsidR="00275552" w:rsidRDefault="00275552" w:rsidP="002755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7334F5" wp14:editId="74C34B7B">
            <wp:extent cx="4937597" cy="1272209"/>
            <wp:effectExtent l="0" t="0" r="0" b="4445"/>
            <wp:docPr id="18" name="图片 18" descr="E:\鹌鹑基因组\Quail\MHC\MH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鹌鹑基因组\Quail\MHC\MHC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00" r="16416" b="43765"/>
                    <a:stretch/>
                  </pic:blipFill>
                  <pic:spPr bwMode="auto">
                    <a:xfrm>
                      <a:off x="0" y="0"/>
                      <a:ext cx="4932588" cy="1270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74127" w14:textId="61B35397" w:rsidR="00275552" w:rsidRDefault="00070D50" w:rsidP="002755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Figure S</w:t>
      </w:r>
      <w:r w:rsidR="00C23518">
        <w:rPr>
          <w:rFonts w:ascii="Times New Roman" w:hAnsi="Times New Roman" w:cs="Times New Roman"/>
          <w:b/>
          <w:sz w:val="24"/>
          <w:szCs w:val="24"/>
        </w:rPr>
        <w:t>1</w:t>
      </w:r>
      <w:r w:rsidR="00913A82">
        <w:rPr>
          <w:rFonts w:ascii="Times New Roman" w:hAnsi="Times New Roman" w:cs="Times New Roman" w:hint="eastAsia"/>
          <w:b/>
          <w:sz w:val="24"/>
          <w:szCs w:val="24"/>
        </w:rPr>
        <w:t>9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 w:rsidRPr="00D8049C">
        <w:rPr>
          <w:rFonts w:ascii="Times New Roman" w:hAnsi="Times New Roman" w:cs="Times New Roman"/>
          <w:b/>
          <w:sz w:val="24"/>
          <w:szCs w:val="24"/>
        </w:rPr>
        <w:t xml:space="preserve"> Compar</w:t>
      </w:r>
      <w:r w:rsidR="008327F5">
        <w:rPr>
          <w:rFonts w:ascii="Times New Roman" w:hAnsi="Times New Roman" w:cs="Times New Roman"/>
          <w:b/>
          <w:sz w:val="24"/>
          <w:szCs w:val="24"/>
        </w:rPr>
        <w:t>ison</w:t>
      </w:r>
      <w:r w:rsidR="00275552" w:rsidRPr="00D8049C">
        <w:rPr>
          <w:rFonts w:ascii="Times New Roman" w:hAnsi="Times New Roman" w:cs="Times New Roman"/>
          <w:b/>
          <w:sz w:val="24"/>
          <w:szCs w:val="24"/>
        </w:rPr>
        <w:t xml:space="preserve"> of </w:t>
      </w:r>
      <w:r w:rsidR="00066C47">
        <w:rPr>
          <w:rFonts w:ascii="Times New Roman" w:hAnsi="Times New Roman" w:cs="Times New Roman"/>
          <w:b/>
          <w:sz w:val="24"/>
          <w:szCs w:val="24"/>
        </w:rPr>
        <w:t xml:space="preserve">the </w:t>
      </w:r>
      <w:r w:rsidR="00275552" w:rsidRPr="0096581D">
        <w:rPr>
          <w:rFonts w:ascii="Times New Roman" w:hAnsi="Times New Roman" w:cs="Times New Roman"/>
          <w:b/>
          <w:i/>
          <w:sz w:val="24"/>
          <w:szCs w:val="24"/>
        </w:rPr>
        <w:t>MHC-B</w:t>
      </w:r>
      <w:r w:rsidR="00275552" w:rsidRPr="00D8049C">
        <w:rPr>
          <w:rFonts w:ascii="Times New Roman" w:hAnsi="Times New Roman" w:cs="Times New Roman"/>
          <w:b/>
          <w:sz w:val="24"/>
          <w:szCs w:val="24"/>
        </w:rPr>
        <w:t xml:space="preserve"> region </w:t>
      </w:r>
      <w:r w:rsidR="00066C47">
        <w:rPr>
          <w:rFonts w:ascii="Times New Roman" w:hAnsi="Times New Roman" w:cs="Times New Roman"/>
          <w:b/>
          <w:sz w:val="24"/>
          <w:szCs w:val="24"/>
        </w:rPr>
        <w:t>o</w:t>
      </w:r>
      <w:r w:rsidR="00275552" w:rsidRPr="00D8049C">
        <w:rPr>
          <w:rFonts w:ascii="Times New Roman" w:hAnsi="Times New Roman" w:cs="Times New Roman"/>
          <w:b/>
          <w:sz w:val="24"/>
          <w:szCs w:val="24"/>
        </w:rPr>
        <w:t xml:space="preserve">n chromosome 16 between </w:t>
      </w:r>
      <w:r w:rsidR="0079779D">
        <w:rPr>
          <w:rFonts w:ascii="Times New Roman" w:hAnsi="Times New Roman" w:cs="Times New Roman" w:hint="eastAsia"/>
          <w:b/>
          <w:sz w:val="24"/>
          <w:szCs w:val="24"/>
        </w:rPr>
        <w:t xml:space="preserve">the genome of </w:t>
      </w:r>
      <w:r w:rsidR="00275552" w:rsidRPr="00D8049C">
        <w:rPr>
          <w:rFonts w:ascii="Times New Roman" w:hAnsi="Times New Roman" w:cs="Times New Roman"/>
          <w:b/>
          <w:sz w:val="24"/>
          <w:szCs w:val="24"/>
        </w:rPr>
        <w:t xml:space="preserve">quail and </w:t>
      </w:r>
      <w:r w:rsidR="000F29C5">
        <w:rPr>
          <w:rFonts w:ascii="Times New Roman" w:hAnsi="Times New Roman" w:cs="Times New Roman" w:hint="eastAsia"/>
          <w:b/>
          <w:sz w:val="24"/>
          <w:szCs w:val="24"/>
        </w:rPr>
        <w:t>chicken</w:t>
      </w:r>
      <w:r w:rsidR="00275552" w:rsidRPr="00D8049C">
        <w:rPr>
          <w:rFonts w:ascii="Times New Roman" w:hAnsi="Times New Roman" w:cs="Times New Roman"/>
          <w:sz w:val="24"/>
          <w:szCs w:val="24"/>
        </w:rPr>
        <w:t xml:space="preserve">. The green blocks represent genes </w:t>
      </w:r>
      <w:r w:rsidR="00066C47">
        <w:rPr>
          <w:rFonts w:ascii="Times New Roman" w:hAnsi="Times New Roman" w:cs="Times New Roman"/>
          <w:sz w:val="24"/>
          <w:szCs w:val="24"/>
        </w:rPr>
        <w:t>o</w:t>
      </w:r>
      <w:r w:rsidR="00275552" w:rsidRPr="00D8049C">
        <w:rPr>
          <w:rFonts w:ascii="Times New Roman" w:hAnsi="Times New Roman" w:cs="Times New Roman"/>
          <w:sz w:val="24"/>
          <w:szCs w:val="24"/>
        </w:rPr>
        <w:t>n chromosome</w:t>
      </w:r>
      <w:r w:rsidR="00066C47">
        <w:rPr>
          <w:rFonts w:ascii="Times New Roman" w:hAnsi="Times New Roman" w:cs="Times New Roman"/>
          <w:sz w:val="24"/>
          <w:szCs w:val="24"/>
        </w:rPr>
        <w:t xml:space="preserve"> 16</w:t>
      </w:r>
      <w:r w:rsidR="00275552" w:rsidRPr="00D8049C">
        <w:rPr>
          <w:rFonts w:ascii="Times New Roman" w:hAnsi="Times New Roman" w:cs="Times New Roman"/>
          <w:sz w:val="24"/>
          <w:szCs w:val="24"/>
        </w:rPr>
        <w:t xml:space="preserve"> and the yellow lines connect corresponding gene pairs in </w:t>
      </w:r>
      <w:r w:rsidR="008719ED">
        <w:rPr>
          <w:rFonts w:ascii="Times New Roman" w:hAnsi="Times New Roman" w:cs="Times New Roman"/>
          <w:i/>
          <w:sz w:val="24"/>
          <w:szCs w:val="24"/>
        </w:rPr>
        <w:t>Coturnix japonica</w:t>
      </w:r>
      <w:r w:rsidR="008719ED">
        <w:rPr>
          <w:rFonts w:ascii="Times New Roman" w:hAnsi="Times New Roman" w:cs="Times New Roman"/>
          <w:sz w:val="24"/>
          <w:szCs w:val="24"/>
        </w:rPr>
        <w:t xml:space="preserve"> and </w:t>
      </w:r>
      <w:r w:rsidR="008719ED" w:rsidRPr="00C34059">
        <w:rPr>
          <w:rFonts w:ascii="Times New Roman" w:hAnsi="Times New Roman" w:cs="Times New Roman"/>
          <w:i/>
          <w:sz w:val="24"/>
          <w:szCs w:val="24"/>
        </w:rPr>
        <w:t>Gallus gallus</w:t>
      </w:r>
      <w:r w:rsidR="00275552" w:rsidRPr="00D8049C">
        <w:rPr>
          <w:rFonts w:ascii="Times New Roman" w:hAnsi="Times New Roman" w:cs="Times New Roman"/>
          <w:sz w:val="24"/>
          <w:szCs w:val="24"/>
        </w:rPr>
        <w:t>.</w:t>
      </w:r>
    </w:p>
    <w:p w14:paraId="0CECDCDD" w14:textId="75E1C16E" w:rsidR="00ED7428" w:rsidRDefault="00ED7428" w:rsidP="00275552">
      <w:pPr>
        <w:rPr>
          <w:rFonts w:ascii="Times New Roman" w:hAnsi="Times New Roman" w:cs="Times New Roman"/>
          <w:sz w:val="24"/>
          <w:szCs w:val="24"/>
        </w:rPr>
      </w:pPr>
    </w:p>
    <w:p w14:paraId="70C68D2C" w14:textId="0C22C6B3" w:rsidR="00ED7428" w:rsidRDefault="00ED7428" w:rsidP="00275552">
      <w:pPr>
        <w:rPr>
          <w:rFonts w:ascii="Times New Roman" w:hAnsi="Times New Roman" w:cs="Times New Roman"/>
          <w:sz w:val="24"/>
          <w:szCs w:val="24"/>
        </w:rPr>
      </w:pPr>
    </w:p>
    <w:p w14:paraId="2D2D824B" w14:textId="45EC32BD" w:rsidR="00ED7428" w:rsidRDefault="00ED7428" w:rsidP="00275552">
      <w:pPr>
        <w:rPr>
          <w:rFonts w:ascii="Times New Roman" w:hAnsi="Times New Roman" w:cs="Times New Roman"/>
          <w:sz w:val="24"/>
          <w:szCs w:val="24"/>
        </w:rPr>
      </w:pPr>
    </w:p>
    <w:p w14:paraId="11635F0B" w14:textId="2C41EF6E" w:rsidR="00ED7428" w:rsidRDefault="00ED7428" w:rsidP="00275552">
      <w:pPr>
        <w:rPr>
          <w:rFonts w:ascii="Times New Roman" w:hAnsi="Times New Roman" w:cs="Times New Roman"/>
          <w:sz w:val="24"/>
          <w:szCs w:val="24"/>
        </w:rPr>
      </w:pPr>
    </w:p>
    <w:p w14:paraId="788B1EE8" w14:textId="0C2DA338" w:rsidR="00ED7428" w:rsidRDefault="00ED7428" w:rsidP="00275552">
      <w:pPr>
        <w:rPr>
          <w:rFonts w:ascii="Times New Roman" w:hAnsi="Times New Roman" w:cs="Times New Roman"/>
          <w:sz w:val="24"/>
          <w:szCs w:val="24"/>
        </w:rPr>
      </w:pPr>
    </w:p>
    <w:p w14:paraId="4DDB556A" w14:textId="72689494" w:rsidR="00ED7428" w:rsidRDefault="00ED7428" w:rsidP="00275552">
      <w:pPr>
        <w:rPr>
          <w:rFonts w:ascii="Times New Roman" w:hAnsi="Times New Roman" w:cs="Times New Roman"/>
          <w:sz w:val="24"/>
          <w:szCs w:val="24"/>
        </w:rPr>
      </w:pPr>
    </w:p>
    <w:p w14:paraId="3118E023" w14:textId="225B679F" w:rsidR="00ED7428" w:rsidRDefault="00ED7428" w:rsidP="00275552">
      <w:pPr>
        <w:rPr>
          <w:rFonts w:ascii="Times New Roman" w:hAnsi="Times New Roman" w:cs="Times New Roman"/>
          <w:sz w:val="24"/>
          <w:szCs w:val="24"/>
        </w:rPr>
      </w:pPr>
    </w:p>
    <w:p w14:paraId="27A30E7D" w14:textId="356F8F14" w:rsidR="00ED7428" w:rsidRDefault="00ED7428" w:rsidP="00275552">
      <w:pPr>
        <w:rPr>
          <w:rFonts w:ascii="Times New Roman" w:hAnsi="Times New Roman" w:cs="Times New Roman"/>
          <w:sz w:val="24"/>
          <w:szCs w:val="24"/>
        </w:rPr>
      </w:pPr>
    </w:p>
    <w:p w14:paraId="13D0B88D" w14:textId="4944BB3C" w:rsidR="00ED7428" w:rsidRDefault="00ED7428" w:rsidP="00275552">
      <w:pPr>
        <w:rPr>
          <w:rFonts w:ascii="Times New Roman" w:hAnsi="Times New Roman" w:cs="Times New Roman"/>
          <w:sz w:val="24"/>
          <w:szCs w:val="24"/>
        </w:rPr>
      </w:pPr>
    </w:p>
    <w:p w14:paraId="6CCFC79C" w14:textId="7A298B34" w:rsidR="00ED7428" w:rsidRDefault="00ED7428" w:rsidP="00275552">
      <w:pPr>
        <w:rPr>
          <w:rFonts w:ascii="Times New Roman" w:hAnsi="Times New Roman" w:cs="Times New Roman"/>
          <w:sz w:val="24"/>
          <w:szCs w:val="24"/>
        </w:rPr>
      </w:pPr>
    </w:p>
    <w:p w14:paraId="26CE3A82" w14:textId="50A7675D" w:rsidR="00ED7428" w:rsidRDefault="00ED7428" w:rsidP="00275552">
      <w:pPr>
        <w:rPr>
          <w:rFonts w:ascii="Times New Roman" w:hAnsi="Times New Roman" w:cs="Times New Roman"/>
          <w:sz w:val="24"/>
          <w:szCs w:val="24"/>
        </w:rPr>
      </w:pPr>
    </w:p>
    <w:p w14:paraId="41354855" w14:textId="3424ADC9" w:rsidR="00ED7428" w:rsidRDefault="00ED7428" w:rsidP="00275552">
      <w:pPr>
        <w:rPr>
          <w:rFonts w:ascii="Times New Roman" w:hAnsi="Times New Roman" w:cs="Times New Roman"/>
          <w:sz w:val="24"/>
          <w:szCs w:val="24"/>
        </w:rPr>
      </w:pPr>
    </w:p>
    <w:p w14:paraId="7E2BC7BD" w14:textId="709AA80D" w:rsidR="00ED7428" w:rsidRDefault="00ED7428" w:rsidP="00275552">
      <w:pPr>
        <w:rPr>
          <w:rFonts w:ascii="Times New Roman" w:hAnsi="Times New Roman" w:cs="Times New Roman"/>
          <w:sz w:val="24"/>
          <w:szCs w:val="24"/>
        </w:rPr>
      </w:pPr>
    </w:p>
    <w:p w14:paraId="782DE771" w14:textId="1414C979" w:rsidR="00ED7428" w:rsidRDefault="00ED7428" w:rsidP="00275552">
      <w:pPr>
        <w:rPr>
          <w:rFonts w:ascii="Times New Roman" w:hAnsi="Times New Roman" w:cs="Times New Roman"/>
          <w:sz w:val="24"/>
          <w:szCs w:val="24"/>
        </w:rPr>
      </w:pPr>
    </w:p>
    <w:p w14:paraId="7C81DE53" w14:textId="1D3B1F46" w:rsidR="00ED7428" w:rsidRDefault="00ED7428" w:rsidP="00275552">
      <w:pPr>
        <w:rPr>
          <w:rFonts w:ascii="Times New Roman" w:hAnsi="Times New Roman" w:cs="Times New Roman"/>
          <w:sz w:val="24"/>
          <w:szCs w:val="24"/>
        </w:rPr>
      </w:pPr>
    </w:p>
    <w:p w14:paraId="002B837F" w14:textId="77777777" w:rsidR="00ED7428" w:rsidRDefault="00ED7428" w:rsidP="00275552">
      <w:pPr>
        <w:rPr>
          <w:rFonts w:ascii="Times New Roman" w:hAnsi="Times New Roman" w:cs="Times New Roman"/>
          <w:sz w:val="24"/>
          <w:szCs w:val="24"/>
        </w:rPr>
      </w:pPr>
    </w:p>
    <w:p w14:paraId="33EB5839" w14:textId="77777777" w:rsidR="00275552" w:rsidRDefault="00275552" w:rsidP="00275552">
      <w:pPr>
        <w:rPr>
          <w:rFonts w:ascii="Times New Roman" w:hAnsi="Times New Roman" w:cs="Times New Roman"/>
          <w:sz w:val="24"/>
          <w:szCs w:val="24"/>
        </w:rPr>
      </w:pPr>
    </w:p>
    <w:p w14:paraId="29BE0372" w14:textId="34F52BC0" w:rsidR="00275552" w:rsidRPr="0005009D" w:rsidRDefault="00802AB6" w:rsidP="00ED7428">
      <w:pPr>
        <w:jc w:val="center"/>
        <w:rPr>
          <w:rFonts w:ascii="Times New Roman" w:hAnsi="Times New Roman" w:cs="Times New Roman"/>
          <w:sz w:val="24"/>
          <w:szCs w:val="24"/>
        </w:rPr>
      </w:pPr>
      <w:r w:rsidRPr="005C0EA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EB3755" wp14:editId="6726D853">
            <wp:extent cx="4885349" cy="333551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plot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495" cy="334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E7FB" w14:textId="58C01B05" w:rsidR="00275552" w:rsidRPr="0005009D" w:rsidRDefault="00070D50" w:rsidP="002755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Figure S</w:t>
      </w:r>
      <w:r w:rsidR="00913A82">
        <w:rPr>
          <w:rFonts w:ascii="Times New Roman" w:hAnsi="Times New Roman" w:cs="Times New Roman"/>
          <w:b/>
          <w:sz w:val="24"/>
          <w:szCs w:val="24"/>
        </w:rPr>
        <w:t>20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 w:rsidRPr="0005009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75552" w:rsidRPr="00A15ED8">
        <w:rPr>
          <w:rFonts w:ascii="Times New Roman" w:hAnsi="Times New Roman" w:cs="Times New Roman"/>
          <w:sz w:val="24"/>
          <w:szCs w:val="24"/>
        </w:rPr>
        <w:t>QQ</w:t>
      </w:r>
      <w:r w:rsidR="00275552" w:rsidRPr="00A15ED8">
        <w:rPr>
          <w:rFonts w:ascii="Times New Roman" w:hAnsi="Times New Roman" w:cs="Times New Roman" w:hint="eastAsia"/>
          <w:sz w:val="24"/>
          <w:szCs w:val="24"/>
        </w:rPr>
        <w:t xml:space="preserve"> plot of GWAS for </w:t>
      </w:r>
      <w:r w:rsidR="00275552" w:rsidRPr="00A15ED8">
        <w:rPr>
          <w:rFonts w:ascii="Times New Roman" w:hAnsi="Times New Roman" w:cs="Times New Roman"/>
          <w:sz w:val="24"/>
          <w:szCs w:val="24"/>
        </w:rPr>
        <w:t xml:space="preserve">plumage color </w:t>
      </w:r>
      <w:r w:rsidR="0027050D">
        <w:rPr>
          <w:rFonts w:ascii="Times New Roman" w:hAnsi="Times New Roman" w:cs="Times New Roman"/>
          <w:sz w:val="24"/>
          <w:szCs w:val="24"/>
        </w:rPr>
        <w:t>in</w:t>
      </w:r>
      <w:r w:rsidR="00275552" w:rsidRPr="00A15ED8">
        <w:rPr>
          <w:rFonts w:ascii="Times New Roman" w:hAnsi="Times New Roman" w:cs="Times New Roman"/>
          <w:sz w:val="24"/>
          <w:szCs w:val="24"/>
        </w:rPr>
        <w:t xml:space="preserve"> quail.</w:t>
      </w:r>
      <w:r w:rsidR="00172103">
        <w:rPr>
          <w:rFonts w:ascii="Times New Roman" w:hAnsi="Times New Roman" w:cs="Times New Roman"/>
          <w:sz w:val="24"/>
          <w:szCs w:val="24"/>
        </w:rPr>
        <w:t xml:space="preserve"> </w:t>
      </w:r>
      <w:r w:rsidR="00285D8D">
        <w:rPr>
          <w:rFonts w:ascii="Times New Roman" w:hAnsi="Times New Roman" w:cs="Times New Roman"/>
          <w:sz w:val="24"/>
          <w:szCs w:val="24"/>
        </w:rPr>
        <w:t xml:space="preserve">The </w:t>
      </w:r>
      <w:r w:rsidR="005C6056">
        <w:rPr>
          <w:rFonts w:ascii="Times New Roman" w:hAnsi="Times New Roman" w:cs="Times New Roman" w:hint="eastAsia"/>
          <w:sz w:val="24"/>
          <w:szCs w:val="24"/>
        </w:rPr>
        <w:t>Q-Q plot display</w:t>
      </w:r>
      <w:r w:rsidR="00285D8D">
        <w:rPr>
          <w:rFonts w:ascii="Times New Roman" w:hAnsi="Times New Roman" w:cs="Times New Roman"/>
          <w:sz w:val="24"/>
          <w:szCs w:val="24"/>
        </w:rPr>
        <w:t>s</w:t>
      </w:r>
      <w:r w:rsidR="005C6056">
        <w:rPr>
          <w:rFonts w:ascii="Times New Roman" w:hAnsi="Times New Roman" w:cs="Times New Roman" w:hint="eastAsia"/>
          <w:sz w:val="24"/>
          <w:szCs w:val="24"/>
        </w:rPr>
        <w:t xml:space="preserve"> the observed association </w:t>
      </w:r>
      <w:r w:rsidR="005C6056" w:rsidRPr="00972B75">
        <w:rPr>
          <w:rFonts w:ascii="Times New Roman" w:hAnsi="Times New Roman" w:cs="Times New Roman"/>
          <w:i/>
          <w:sz w:val="24"/>
          <w:szCs w:val="24"/>
        </w:rPr>
        <w:t>P</w:t>
      </w:r>
      <w:r w:rsidR="005C6056">
        <w:rPr>
          <w:rFonts w:ascii="Times New Roman" w:hAnsi="Times New Roman" w:cs="Times New Roman" w:hint="eastAsia"/>
          <w:sz w:val="24"/>
          <w:szCs w:val="24"/>
        </w:rPr>
        <w:t>-value</w:t>
      </w:r>
      <w:r w:rsidR="00DF31D3">
        <w:rPr>
          <w:rFonts w:ascii="Times New Roman" w:hAnsi="Times New Roman" w:cs="Times New Roman"/>
          <w:sz w:val="24"/>
          <w:szCs w:val="24"/>
        </w:rPr>
        <w:t>s</w:t>
      </w:r>
      <w:r w:rsidR="005C6056">
        <w:rPr>
          <w:rFonts w:ascii="Times New Roman" w:hAnsi="Times New Roman" w:cs="Times New Roman" w:hint="eastAsia"/>
          <w:sz w:val="24"/>
          <w:szCs w:val="24"/>
        </w:rPr>
        <w:t xml:space="preserve"> for all SNPs on the </w:t>
      </w:r>
      <w:r w:rsidR="005C6056" w:rsidRPr="00972B75">
        <w:rPr>
          <w:rFonts w:ascii="Times New Roman" w:hAnsi="Times New Roman" w:cs="Times New Roman"/>
          <w:i/>
          <w:sz w:val="24"/>
          <w:szCs w:val="24"/>
        </w:rPr>
        <w:t>y</w:t>
      </w:r>
      <w:r w:rsidR="005C6056">
        <w:rPr>
          <w:rFonts w:ascii="Times New Roman" w:hAnsi="Times New Roman" w:cs="Times New Roman" w:hint="eastAsia"/>
          <w:sz w:val="24"/>
          <w:szCs w:val="24"/>
        </w:rPr>
        <w:t xml:space="preserve">-axis </w:t>
      </w:r>
      <w:r w:rsidR="00285D8D">
        <w:rPr>
          <w:rFonts w:ascii="Times New Roman" w:hAnsi="Times New Roman" w:cs="Times New Roman"/>
          <w:sz w:val="24"/>
          <w:szCs w:val="24"/>
        </w:rPr>
        <w:t>against</w:t>
      </w:r>
      <w:r w:rsidR="005C6056">
        <w:rPr>
          <w:rFonts w:ascii="Times New Roman" w:hAnsi="Times New Roman" w:cs="Times New Roman" w:hint="eastAsia"/>
          <w:sz w:val="24"/>
          <w:szCs w:val="24"/>
        </w:rPr>
        <w:t xml:space="preserve"> the expected uniform distribution of </w:t>
      </w:r>
      <w:r w:rsidR="005C6056" w:rsidRPr="0096581D">
        <w:rPr>
          <w:rFonts w:ascii="Times New Roman" w:hAnsi="Times New Roman" w:cs="Times New Roman"/>
          <w:i/>
          <w:sz w:val="24"/>
          <w:szCs w:val="24"/>
        </w:rPr>
        <w:t>P</w:t>
      </w:r>
      <w:r w:rsidR="005C6056">
        <w:rPr>
          <w:rFonts w:ascii="Times New Roman" w:hAnsi="Times New Roman" w:cs="Times New Roman" w:hint="eastAsia"/>
          <w:sz w:val="24"/>
          <w:szCs w:val="24"/>
        </w:rPr>
        <w:t xml:space="preserve">-values under the null hypothesis of no association on the </w:t>
      </w:r>
      <w:r w:rsidR="005C6056" w:rsidRPr="00972B75">
        <w:rPr>
          <w:rFonts w:ascii="Times New Roman" w:hAnsi="Times New Roman" w:cs="Times New Roman"/>
          <w:i/>
          <w:sz w:val="24"/>
          <w:szCs w:val="24"/>
        </w:rPr>
        <w:t>x</w:t>
      </w:r>
      <w:r w:rsidR="005C6056">
        <w:rPr>
          <w:rFonts w:ascii="Times New Roman" w:hAnsi="Times New Roman" w:cs="Times New Roman" w:hint="eastAsia"/>
          <w:sz w:val="24"/>
          <w:szCs w:val="24"/>
        </w:rPr>
        <w:t xml:space="preserve">-axis. </w:t>
      </w:r>
      <w:r w:rsidR="00FF715B">
        <w:rPr>
          <w:rFonts w:ascii="Times New Roman" w:hAnsi="Times New Roman" w:cs="Times New Roman" w:hint="eastAsia"/>
          <w:sz w:val="24"/>
          <w:szCs w:val="24"/>
        </w:rPr>
        <w:t>The SNP deviating from the diagonal at the upper-right end of the plot indicate</w:t>
      </w:r>
      <w:r w:rsidR="00285D8D">
        <w:rPr>
          <w:rFonts w:ascii="Times New Roman" w:hAnsi="Times New Roman" w:cs="Times New Roman"/>
          <w:sz w:val="24"/>
          <w:szCs w:val="24"/>
        </w:rPr>
        <w:t>s</w:t>
      </w:r>
      <w:r w:rsidR="00FF715B">
        <w:rPr>
          <w:rFonts w:ascii="Times New Roman" w:hAnsi="Times New Roman" w:cs="Times New Roman" w:hint="eastAsia"/>
          <w:sz w:val="24"/>
          <w:szCs w:val="24"/>
        </w:rPr>
        <w:t xml:space="preserve"> that these SNPs </w:t>
      </w:r>
      <w:r w:rsidR="00B01214">
        <w:rPr>
          <w:rFonts w:ascii="Times New Roman" w:hAnsi="Times New Roman" w:cs="Times New Roman"/>
          <w:sz w:val="24"/>
          <w:szCs w:val="24"/>
        </w:rPr>
        <w:t xml:space="preserve">are </w:t>
      </w:r>
      <w:r w:rsidR="00514132">
        <w:rPr>
          <w:rFonts w:ascii="Times New Roman" w:hAnsi="Times New Roman" w:cs="Times New Roman"/>
          <w:sz w:val="24"/>
          <w:szCs w:val="24"/>
        </w:rPr>
        <w:t>strongly</w:t>
      </w:r>
      <w:r w:rsidR="005C6056">
        <w:rPr>
          <w:rFonts w:ascii="Times New Roman" w:hAnsi="Times New Roman" w:cs="Times New Roman" w:hint="eastAsia"/>
          <w:sz w:val="24"/>
          <w:szCs w:val="24"/>
        </w:rPr>
        <w:t xml:space="preserve"> associated </w:t>
      </w:r>
      <w:r w:rsidR="00B01214">
        <w:rPr>
          <w:rFonts w:ascii="Times New Roman" w:hAnsi="Times New Roman" w:cs="Times New Roman"/>
          <w:sz w:val="24"/>
          <w:szCs w:val="24"/>
        </w:rPr>
        <w:t>with</w:t>
      </w:r>
      <w:r w:rsidR="005C6056">
        <w:rPr>
          <w:rFonts w:ascii="Times New Roman" w:hAnsi="Times New Roman" w:cs="Times New Roman" w:hint="eastAsia"/>
          <w:sz w:val="24"/>
          <w:szCs w:val="24"/>
        </w:rPr>
        <w:t xml:space="preserve"> plumage color.</w:t>
      </w:r>
      <w:r w:rsidR="00FF715B">
        <w:rPr>
          <w:rFonts w:ascii="Times New Roman" w:hAnsi="Times New Roman" w:cs="Times New Roman" w:hint="eastAsia"/>
          <w:sz w:val="24"/>
          <w:szCs w:val="24"/>
        </w:rPr>
        <w:t xml:space="preserve"> </w:t>
      </w:r>
    </w:p>
    <w:p w14:paraId="2D4E7189" w14:textId="77777777" w:rsidR="00FB1A60" w:rsidRPr="00343BA3" w:rsidRDefault="00FB1A60">
      <w:pPr>
        <w:rPr>
          <w:rFonts w:ascii="Times New Roman" w:hAnsi="Times New Roman" w:cs="Times New Roman"/>
          <w:b/>
          <w:sz w:val="24"/>
          <w:szCs w:val="24"/>
        </w:rPr>
      </w:pPr>
    </w:p>
    <w:p w14:paraId="56689088" w14:textId="77777777" w:rsidR="002C7C1A" w:rsidRDefault="002C7C1A" w:rsidP="00275552">
      <w:pPr>
        <w:jc w:val="left"/>
        <w:rPr>
          <w:rFonts w:ascii="Times New Roman" w:hAnsi="Times New Roman" w:cs="Times New Roman"/>
          <w:b/>
          <w:sz w:val="30"/>
          <w:szCs w:val="30"/>
        </w:rPr>
      </w:pPr>
    </w:p>
    <w:p w14:paraId="047D8F25" w14:textId="77777777" w:rsidR="002C7C1A" w:rsidRDefault="002C7C1A" w:rsidP="00275552">
      <w:pPr>
        <w:jc w:val="left"/>
        <w:rPr>
          <w:rFonts w:ascii="Times New Roman" w:hAnsi="Times New Roman" w:cs="Times New Roman"/>
          <w:b/>
          <w:sz w:val="30"/>
          <w:szCs w:val="30"/>
        </w:rPr>
      </w:pPr>
    </w:p>
    <w:p w14:paraId="5FE93AD5" w14:textId="77777777" w:rsidR="002C7C1A" w:rsidRDefault="002C7C1A" w:rsidP="00275552">
      <w:pPr>
        <w:jc w:val="left"/>
        <w:rPr>
          <w:rFonts w:ascii="Times New Roman" w:hAnsi="Times New Roman" w:cs="Times New Roman"/>
          <w:b/>
          <w:sz w:val="30"/>
          <w:szCs w:val="30"/>
        </w:rPr>
      </w:pPr>
    </w:p>
    <w:p w14:paraId="0210B6C8" w14:textId="348421B6" w:rsidR="002C7C1A" w:rsidRPr="00C354A0" w:rsidRDefault="002C7C1A" w:rsidP="00C354A0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 w:rsidRPr="005C0EA7"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55579ED8" wp14:editId="54CB8B35">
            <wp:extent cx="5274759" cy="66738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DC171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53"/>
                    <a:stretch/>
                  </pic:blipFill>
                  <pic:spPr bwMode="auto">
                    <a:xfrm>
                      <a:off x="0" y="0"/>
                      <a:ext cx="5274310" cy="667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0EA7"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3F942F5C" wp14:editId="36D61981">
            <wp:extent cx="5274759" cy="67119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DC171_01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43"/>
                    <a:stretch/>
                  </pic:blipFill>
                  <pic:spPr bwMode="auto">
                    <a:xfrm>
                      <a:off x="0" y="0"/>
                      <a:ext cx="5274310" cy="6711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0EA7"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49544AB3" wp14:editId="7EB62570">
            <wp:extent cx="5274759" cy="66484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DC171_02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94"/>
                    <a:stretch/>
                  </pic:blipFill>
                  <pic:spPr bwMode="auto">
                    <a:xfrm>
                      <a:off x="0" y="0"/>
                      <a:ext cx="5274310" cy="664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0EA7"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75505F37" wp14:editId="1E09700C">
            <wp:extent cx="5274759" cy="67119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DC171_03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43"/>
                    <a:stretch/>
                  </pic:blipFill>
                  <pic:spPr bwMode="auto">
                    <a:xfrm>
                      <a:off x="0" y="0"/>
                      <a:ext cx="5274310" cy="6711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0EA7"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6E6300D5" wp14:editId="0F4B0F17">
            <wp:extent cx="5274759" cy="67500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DC171_04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32"/>
                    <a:stretch/>
                  </pic:blipFill>
                  <pic:spPr bwMode="auto">
                    <a:xfrm>
                      <a:off x="0" y="0"/>
                      <a:ext cx="5274310" cy="674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0EA7"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51E388A3" wp14:editId="54C64F08">
            <wp:extent cx="5274759" cy="65532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DC171_05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70"/>
                    <a:stretch/>
                  </pic:blipFill>
                  <pic:spPr bwMode="auto">
                    <a:xfrm>
                      <a:off x="0" y="0"/>
                      <a:ext cx="5274310" cy="655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0EA7">
        <w:rPr>
          <w:rFonts w:ascii="Times New Roman" w:hAnsi="Times New Roman" w:cs="Times New Roman"/>
          <w:b/>
          <w:noProof/>
          <w:sz w:val="30"/>
          <w:szCs w:val="30"/>
        </w:rPr>
        <w:lastRenderedPageBreak/>
        <w:drawing>
          <wp:inline distT="0" distB="0" distL="0" distR="0" wp14:anchorId="0983EE62" wp14:editId="03505BB1">
            <wp:extent cx="5274759" cy="325120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DC171_06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25"/>
                    <a:stretch/>
                  </pic:blipFill>
                  <pic:spPr bwMode="auto">
                    <a:xfrm>
                      <a:off x="0" y="0"/>
                      <a:ext cx="5274310" cy="3250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428A1" w14:textId="5EBFDCA9" w:rsidR="002C7C1A" w:rsidRDefault="00070D50" w:rsidP="00275552">
      <w:pPr>
        <w:jc w:val="left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24"/>
          <w:szCs w:val="24"/>
        </w:rPr>
        <w:t>Figure S</w:t>
      </w:r>
      <w:r w:rsidR="00913A82">
        <w:rPr>
          <w:rFonts w:ascii="Times New Roman" w:hAnsi="Times New Roman" w:cs="Times New Roman"/>
          <w:b/>
          <w:sz w:val="24"/>
          <w:szCs w:val="24"/>
        </w:rPr>
        <w:t>21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C7C1A" w:rsidRPr="0005009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C7C1A">
        <w:rPr>
          <w:rFonts w:ascii="Times New Roman" w:hAnsi="Times New Roman" w:cs="Times New Roman" w:hint="eastAsia"/>
          <w:sz w:val="24"/>
          <w:szCs w:val="24"/>
        </w:rPr>
        <w:t xml:space="preserve">The sequencing result </w:t>
      </w:r>
      <w:r w:rsidR="00D66AEF">
        <w:rPr>
          <w:rFonts w:ascii="Times New Roman" w:hAnsi="Times New Roman" w:cs="Times New Roman" w:hint="eastAsia"/>
          <w:sz w:val="24"/>
          <w:szCs w:val="24"/>
        </w:rPr>
        <w:t xml:space="preserve">of </w:t>
      </w:r>
      <w:r w:rsidR="00D66AEF" w:rsidRPr="005C0EA7">
        <w:rPr>
          <w:rFonts w:ascii="Times New Roman" w:hAnsi="Times New Roman" w:cs="Times New Roman"/>
          <w:i/>
          <w:sz w:val="24"/>
          <w:szCs w:val="24"/>
        </w:rPr>
        <w:t>CCDC171</w:t>
      </w:r>
      <w:r w:rsidR="00D66AEF">
        <w:rPr>
          <w:rFonts w:ascii="Times New Roman" w:hAnsi="Times New Roman" w:cs="Times New Roman" w:hint="eastAsia"/>
          <w:sz w:val="24"/>
          <w:szCs w:val="24"/>
        </w:rPr>
        <w:t xml:space="preserve"> gene </w:t>
      </w:r>
      <w:r w:rsidR="00D66AEF" w:rsidRPr="00D66AEF">
        <w:rPr>
          <w:rFonts w:ascii="Times New Roman" w:hAnsi="Times New Roman" w:cs="Times New Roman"/>
          <w:sz w:val="24"/>
          <w:szCs w:val="24"/>
        </w:rPr>
        <w:t>transcripts</w:t>
      </w:r>
      <w:r w:rsidR="00D66AEF" w:rsidRPr="00D66AEF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2C7C1A">
        <w:rPr>
          <w:rFonts w:ascii="Times New Roman" w:hAnsi="Times New Roman" w:cs="Times New Roman" w:hint="eastAsia"/>
          <w:sz w:val="24"/>
          <w:szCs w:val="24"/>
        </w:rPr>
        <w:t xml:space="preserve">for yellow and maroon </w:t>
      </w:r>
      <w:r w:rsidR="002C7C1A">
        <w:rPr>
          <w:rFonts w:ascii="Times New Roman" w:hAnsi="Times New Roman" w:cs="Times New Roman"/>
          <w:sz w:val="24"/>
          <w:szCs w:val="24"/>
        </w:rPr>
        <w:t>quail</w:t>
      </w:r>
      <w:r w:rsidR="002C7C1A">
        <w:rPr>
          <w:rFonts w:ascii="Times New Roman" w:hAnsi="Times New Roman" w:cs="Times New Roman" w:hint="eastAsia"/>
          <w:sz w:val="24"/>
          <w:szCs w:val="24"/>
        </w:rPr>
        <w:t xml:space="preserve">   </w:t>
      </w:r>
    </w:p>
    <w:p w14:paraId="035792F7" w14:textId="77777777" w:rsidR="002C7C1A" w:rsidRPr="002C7C1A" w:rsidRDefault="002C7C1A" w:rsidP="00275552">
      <w:pPr>
        <w:jc w:val="left"/>
        <w:rPr>
          <w:rFonts w:ascii="Times New Roman" w:hAnsi="Times New Roman" w:cs="Times New Roman"/>
          <w:b/>
          <w:sz w:val="30"/>
          <w:szCs w:val="30"/>
        </w:rPr>
      </w:pPr>
    </w:p>
    <w:p w14:paraId="51ADC57A" w14:textId="77777777" w:rsidR="002C7C1A" w:rsidRPr="00D66AEF" w:rsidRDefault="002C7C1A" w:rsidP="00275552">
      <w:pPr>
        <w:jc w:val="left"/>
        <w:rPr>
          <w:rFonts w:ascii="Times New Roman" w:hAnsi="Times New Roman" w:cs="Times New Roman"/>
          <w:b/>
          <w:sz w:val="30"/>
          <w:szCs w:val="30"/>
        </w:rPr>
      </w:pPr>
    </w:p>
    <w:p w14:paraId="15E1AFE3" w14:textId="725B28FC" w:rsidR="005C0EA7" w:rsidRDefault="005C0EA7" w:rsidP="00275552">
      <w:pPr>
        <w:jc w:val="left"/>
        <w:rPr>
          <w:rFonts w:ascii="Times New Roman" w:hAnsi="Times New Roman" w:cs="Times New Roman"/>
          <w:b/>
          <w:sz w:val="30"/>
          <w:szCs w:val="30"/>
        </w:rPr>
      </w:pPr>
    </w:p>
    <w:p w14:paraId="0E2546AC" w14:textId="77777777" w:rsidR="005C0EA7" w:rsidRDefault="005C0EA7" w:rsidP="00275552">
      <w:pPr>
        <w:jc w:val="left"/>
        <w:rPr>
          <w:rFonts w:ascii="Times New Roman" w:hAnsi="Times New Roman" w:cs="Times New Roman"/>
          <w:b/>
          <w:sz w:val="30"/>
          <w:szCs w:val="30"/>
        </w:rPr>
      </w:pPr>
    </w:p>
    <w:p w14:paraId="4714F898" w14:textId="77777777" w:rsidR="005C0EA7" w:rsidRDefault="005C0EA7" w:rsidP="00275552">
      <w:pPr>
        <w:jc w:val="left"/>
        <w:rPr>
          <w:rFonts w:ascii="Times New Roman" w:hAnsi="Times New Roman" w:cs="Times New Roman"/>
          <w:b/>
          <w:sz w:val="30"/>
          <w:szCs w:val="30"/>
        </w:rPr>
      </w:pPr>
    </w:p>
    <w:p w14:paraId="0A91BD55" w14:textId="77777777" w:rsidR="005C0EA7" w:rsidRDefault="005C0EA7" w:rsidP="00275552">
      <w:pPr>
        <w:jc w:val="left"/>
        <w:rPr>
          <w:rFonts w:ascii="Times New Roman" w:hAnsi="Times New Roman" w:cs="Times New Roman"/>
          <w:b/>
          <w:sz w:val="30"/>
          <w:szCs w:val="30"/>
        </w:rPr>
      </w:pPr>
    </w:p>
    <w:p w14:paraId="14191EC1" w14:textId="77777777" w:rsidR="005C0EA7" w:rsidRDefault="005C0EA7" w:rsidP="00275552">
      <w:pPr>
        <w:jc w:val="left"/>
        <w:rPr>
          <w:rFonts w:ascii="Times New Roman" w:hAnsi="Times New Roman" w:cs="Times New Roman"/>
          <w:b/>
          <w:sz w:val="30"/>
          <w:szCs w:val="30"/>
        </w:rPr>
      </w:pPr>
    </w:p>
    <w:p w14:paraId="22BD806C" w14:textId="77777777" w:rsidR="005C0EA7" w:rsidRDefault="005C0EA7" w:rsidP="00275552">
      <w:pPr>
        <w:jc w:val="left"/>
        <w:rPr>
          <w:rFonts w:ascii="Times New Roman" w:hAnsi="Times New Roman" w:cs="Times New Roman"/>
          <w:b/>
          <w:sz w:val="30"/>
          <w:szCs w:val="30"/>
        </w:rPr>
      </w:pPr>
    </w:p>
    <w:p w14:paraId="5AF46C73" w14:textId="77777777" w:rsidR="005C0EA7" w:rsidRDefault="005C0EA7" w:rsidP="00275552">
      <w:pPr>
        <w:jc w:val="left"/>
        <w:rPr>
          <w:rFonts w:ascii="Times New Roman" w:hAnsi="Times New Roman" w:cs="Times New Roman"/>
          <w:b/>
          <w:sz w:val="30"/>
          <w:szCs w:val="30"/>
        </w:rPr>
      </w:pPr>
    </w:p>
    <w:p w14:paraId="6DF160F9" w14:textId="77777777" w:rsidR="005C0EA7" w:rsidRDefault="005C0EA7" w:rsidP="00275552">
      <w:pPr>
        <w:jc w:val="left"/>
        <w:rPr>
          <w:rFonts w:ascii="Times New Roman" w:hAnsi="Times New Roman" w:cs="Times New Roman"/>
          <w:b/>
          <w:sz w:val="30"/>
          <w:szCs w:val="30"/>
        </w:rPr>
      </w:pPr>
    </w:p>
    <w:p w14:paraId="6022318F" w14:textId="77777777" w:rsidR="005C0EA7" w:rsidRDefault="005C0EA7" w:rsidP="00275552">
      <w:pPr>
        <w:jc w:val="left"/>
        <w:rPr>
          <w:rFonts w:ascii="Times New Roman" w:hAnsi="Times New Roman" w:cs="Times New Roman"/>
          <w:b/>
          <w:sz w:val="30"/>
          <w:szCs w:val="30"/>
        </w:rPr>
      </w:pPr>
    </w:p>
    <w:p w14:paraId="36BA74C9" w14:textId="77777777" w:rsidR="00796D94" w:rsidRDefault="00796D94" w:rsidP="00275552">
      <w:pPr>
        <w:jc w:val="left"/>
        <w:rPr>
          <w:rFonts w:ascii="Times New Roman" w:hAnsi="Times New Roman" w:cs="Times New Roman"/>
          <w:b/>
          <w:sz w:val="30"/>
          <w:szCs w:val="30"/>
        </w:rPr>
      </w:pPr>
    </w:p>
    <w:p w14:paraId="4C0E04FB" w14:textId="77777777" w:rsidR="00C354A0" w:rsidRDefault="00C354A0" w:rsidP="00275552">
      <w:pPr>
        <w:jc w:val="left"/>
        <w:rPr>
          <w:rFonts w:ascii="Times New Roman" w:hAnsi="Times New Roman" w:cs="Times New Roman"/>
          <w:b/>
          <w:sz w:val="30"/>
          <w:szCs w:val="30"/>
        </w:rPr>
      </w:pPr>
    </w:p>
    <w:p w14:paraId="3566573B" w14:textId="49A414B0" w:rsidR="00275552" w:rsidRPr="00275552" w:rsidRDefault="00275552" w:rsidP="00EC2931">
      <w:pPr>
        <w:jc w:val="left"/>
        <w:outlineLvl w:val="0"/>
        <w:rPr>
          <w:rFonts w:ascii="Times New Roman" w:hAnsi="Times New Roman" w:cs="Times New Roman"/>
          <w:b/>
          <w:sz w:val="30"/>
          <w:szCs w:val="30"/>
        </w:rPr>
      </w:pPr>
      <w:r w:rsidRPr="00275552">
        <w:rPr>
          <w:rFonts w:ascii="Times New Roman" w:hAnsi="Times New Roman" w:cs="Times New Roman"/>
          <w:b/>
          <w:sz w:val="30"/>
          <w:szCs w:val="30"/>
        </w:rPr>
        <w:lastRenderedPageBreak/>
        <w:t xml:space="preserve">Supplementary </w:t>
      </w:r>
      <w:r w:rsidR="00FB1A60">
        <w:rPr>
          <w:rFonts w:ascii="Times New Roman" w:hAnsi="Times New Roman" w:cs="Times New Roman" w:hint="eastAsia"/>
          <w:b/>
          <w:sz w:val="30"/>
          <w:szCs w:val="30"/>
        </w:rPr>
        <w:t>part</w:t>
      </w:r>
      <w:r w:rsidR="00D2072C">
        <w:rPr>
          <w:rFonts w:ascii="Times New Roman" w:hAnsi="Times New Roman" w:cs="Times New Roman"/>
          <w:b/>
          <w:sz w:val="30"/>
          <w:szCs w:val="30"/>
        </w:rPr>
        <w:t xml:space="preserve"> </w:t>
      </w:r>
      <w:r w:rsidR="00FB1A60">
        <w:rPr>
          <w:rFonts w:ascii="Times New Roman" w:hAnsi="Times New Roman" w:cs="Times New Roman" w:hint="eastAsia"/>
          <w:b/>
          <w:sz w:val="30"/>
          <w:szCs w:val="30"/>
        </w:rPr>
        <w:t>2</w:t>
      </w:r>
      <w:r w:rsidRPr="00275552">
        <w:rPr>
          <w:rFonts w:ascii="Times New Roman" w:hAnsi="Times New Roman" w:cs="Times New Roman" w:hint="eastAsia"/>
          <w:b/>
          <w:sz w:val="30"/>
          <w:szCs w:val="30"/>
        </w:rPr>
        <w:t xml:space="preserve">: </w:t>
      </w:r>
      <w:r>
        <w:rPr>
          <w:rFonts w:ascii="Times New Roman" w:hAnsi="Times New Roman" w:cs="Times New Roman" w:hint="eastAsia"/>
          <w:b/>
          <w:sz w:val="30"/>
          <w:szCs w:val="30"/>
        </w:rPr>
        <w:t>Table</w:t>
      </w:r>
      <w:r w:rsidRPr="00275552">
        <w:rPr>
          <w:rFonts w:ascii="Times New Roman" w:hAnsi="Times New Roman" w:cs="Times New Roman" w:hint="eastAsia"/>
          <w:b/>
          <w:sz w:val="30"/>
          <w:szCs w:val="30"/>
        </w:rPr>
        <w:t>s</w:t>
      </w:r>
    </w:p>
    <w:p w14:paraId="322D50B2" w14:textId="77777777" w:rsidR="00275552" w:rsidRDefault="00275552"/>
    <w:p w14:paraId="0F7D8379" w14:textId="56701C75" w:rsidR="00275552" w:rsidRPr="00FC6C37" w:rsidRDefault="00070D50" w:rsidP="00EC2931">
      <w:pPr>
        <w:spacing w:line="360" w:lineRule="auto"/>
        <w:jc w:val="left"/>
        <w:outlineLvl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Table S</w:t>
      </w:r>
      <w:r w:rsidR="00275552" w:rsidRPr="00FC6C37">
        <w:rPr>
          <w:rFonts w:ascii="Times New Roman" w:hAnsi="Times New Roman" w:cs="Times New Roman"/>
          <w:b/>
          <w:sz w:val="24"/>
          <w:szCs w:val="24"/>
        </w:rPr>
        <w:t>1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 w:rsidRPr="00FC6C3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33D5C" w:rsidRPr="00972B75">
        <w:rPr>
          <w:rFonts w:ascii="Times New Roman" w:hAnsi="Times New Roman" w:cs="Times New Roman"/>
          <w:b/>
          <w:sz w:val="24"/>
          <w:szCs w:val="24"/>
        </w:rPr>
        <w:t>Characteristics</w:t>
      </w:r>
      <w:r w:rsidR="00275552" w:rsidRPr="00972B75">
        <w:rPr>
          <w:rFonts w:ascii="Times New Roman" w:hAnsi="Times New Roman" w:cs="Times New Roman"/>
          <w:b/>
          <w:sz w:val="24"/>
          <w:szCs w:val="24"/>
        </w:rPr>
        <w:t xml:space="preserve"> of sequencing libraries and data</w:t>
      </w:r>
      <w:r w:rsidR="00275552" w:rsidRPr="00502C42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1005"/>
        <w:gridCol w:w="1531"/>
        <w:gridCol w:w="1802"/>
        <w:gridCol w:w="1261"/>
        <w:gridCol w:w="1619"/>
        <w:gridCol w:w="1304"/>
      </w:tblGrid>
      <w:tr w:rsidR="00E27642" w:rsidRPr="00FC6C37" w14:paraId="265EA432" w14:textId="77777777" w:rsidTr="0096581D">
        <w:trPr>
          <w:trHeight w:val="285"/>
          <w:jc w:val="center"/>
        </w:trPr>
        <w:tc>
          <w:tcPr>
            <w:tcW w:w="590" w:type="pct"/>
            <w:vMerge w:val="restart"/>
            <w:tcBorders>
              <w:top w:val="single" w:sz="12" w:space="0" w:color="auto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D298562" w14:textId="77777777" w:rsidR="005E6849" w:rsidRPr="00FC6C37" w:rsidRDefault="005E6849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4"/>
                <w:szCs w:val="24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4"/>
                <w:szCs w:val="24"/>
              </w:rPr>
              <w:t>Insert size</w:t>
            </w:r>
          </w:p>
        </w:tc>
        <w:tc>
          <w:tcPr>
            <w:tcW w:w="898" w:type="pct"/>
            <w:vMerge w:val="restart"/>
            <w:tcBorders>
              <w:top w:val="single" w:sz="12" w:space="0" w:color="auto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CEEE4EF" w14:textId="6092FCDF" w:rsidR="005E6849" w:rsidRPr="00FC6C37" w:rsidRDefault="005E6849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4"/>
                <w:szCs w:val="24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4"/>
                <w:szCs w:val="24"/>
              </w:rPr>
              <w:t>Read Length</w:t>
            </w:r>
            <w:r w:rsidR="006F501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4"/>
                <w:szCs w:val="24"/>
              </w:rPr>
              <w:t>s</w:t>
            </w: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4"/>
                <w:szCs w:val="24"/>
              </w:rPr>
              <w:t xml:space="preserve"> (bp)</w:t>
            </w:r>
          </w:p>
        </w:tc>
        <w:tc>
          <w:tcPr>
            <w:tcW w:w="1797" w:type="pct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D1609F" w14:textId="77777777" w:rsidR="005E6849" w:rsidRPr="00FC6C37" w:rsidRDefault="005E6849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4"/>
                <w:szCs w:val="24"/>
              </w:rPr>
              <w:t>Raw Data</w:t>
            </w:r>
          </w:p>
        </w:tc>
        <w:tc>
          <w:tcPr>
            <w:tcW w:w="1716" w:type="pct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274654A" w14:textId="77777777" w:rsidR="005E6849" w:rsidRPr="00FC6C37" w:rsidRDefault="005E6849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4"/>
                <w:szCs w:val="24"/>
              </w:rPr>
              <w:t>Filtered data</w:t>
            </w:r>
          </w:p>
        </w:tc>
      </w:tr>
      <w:tr w:rsidR="00E27642" w:rsidRPr="00FC6C37" w14:paraId="5E20D30B" w14:textId="77777777" w:rsidTr="0096581D">
        <w:trPr>
          <w:trHeight w:val="525"/>
          <w:jc w:val="center"/>
        </w:trPr>
        <w:tc>
          <w:tcPr>
            <w:tcW w:w="590" w:type="pct"/>
            <w:vMerge/>
            <w:tcBorders>
              <w:top w:val="single" w:sz="8" w:space="0" w:color="auto"/>
              <w:left w:val="nil"/>
              <w:bottom w:val="single" w:sz="12" w:space="0" w:color="auto"/>
              <w:right w:val="nil"/>
            </w:tcBorders>
            <w:vAlign w:val="center"/>
            <w:hideMark/>
          </w:tcPr>
          <w:p w14:paraId="17CDE39D" w14:textId="77777777" w:rsidR="005E6849" w:rsidRPr="00FC6C37" w:rsidRDefault="005E6849" w:rsidP="00275552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898" w:type="pct"/>
            <w:vMerge/>
            <w:tcBorders>
              <w:top w:val="single" w:sz="8" w:space="0" w:color="auto"/>
              <w:left w:val="nil"/>
              <w:bottom w:val="single" w:sz="12" w:space="0" w:color="auto"/>
              <w:right w:val="nil"/>
            </w:tcBorders>
            <w:vAlign w:val="center"/>
            <w:hideMark/>
          </w:tcPr>
          <w:p w14:paraId="50A1C285" w14:textId="77777777" w:rsidR="005E6849" w:rsidRPr="00FC6C37" w:rsidRDefault="005E6849" w:rsidP="00275552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057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8B042E7" w14:textId="7512F3CD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b/>
                <w:bCs/>
                <w:i/>
                <w:iCs/>
                <w:color w:val="000000"/>
                <w:kern w:val="0"/>
                <w:sz w:val="24"/>
                <w:szCs w:val="24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4"/>
                <w:szCs w:val="24"/>
              </w:rPr>
              <w:t>Total Data</w:t>
            </w:r>
            <w:r w:rsidR="006F501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4"/>
                <w:szCs w:val="24"/>
              </w:rPr>
              <w:t>(Gb)</w:t>
            </w:r>
          </w:p>
        </w:tc>
        <w:tc>
          <w:tcPr>
            <w:tcW w:w="74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  <w:hideMark/>
          </w:tcPr>
          <w:p w14:paraId="4D0388E9" w14:textId="732003DE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b/>
                <w:bCs/>
                <w:i/>
                <w:iCs/>
                <w:color w:val="000000"/>
                <w:kern w:val="0"/>
                <w:sz w:val="24"/>
                <w:szCs w:val="24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4"/>
                <w:szCs w:val="24"/>
              </w:rPr>
              <w:t>Depth</w:t>
            </w:r>
            <w:r w:rsidR="006F501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4"/>
                <w:szCs w:val="24"/>
              </w:rPr>
              <w:t>(X)</w:t>
            </w:r>
          </w:p>
        </w:tc>
        <w:tc>
          <w:tcPr>
            <w:tcW w:w="95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BA82930" w14:textId="2E415A5B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b/>
                <w:bCs/>
                <w:i/>
                <w:iCs/>
                <w:color w:val="000000"/>
                <w:kern w:val="0"/>
                <w:sz w:val="24"/>
                <w:szCs w:val="24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4"/>
                <w:szCs w:val="24"/>
              </w:rPr>
              <w:t>Total Data</w:t>
            </w:r>
            <w:r w:rsidR="006F501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4"/>
                <w:szCs w:val="24"/>
              </w:rPr>
              <w:t>(Gb)</w:t>
            </w:r>
          </w:p>
        </w:tc>
        <w:tc>
          <w:tcPr>
            <w:tcW w:w="765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  <w:hideMark/>
          </w:tcPr>
          <w:p w14:paraId="1D40E869" w14:textId="5965BA54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b/>
                <w:bCs/>
                <w:i/>
                <w:iCs/>
                <w:color w:val="000000"/>
                <w:kern w:val="0"/>
                <w:sz w:val="24"/>
                <w:szCs w:val="24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4"/>
                <w:szCs w:val="24"/>
              </w:rPr>
              <w:t>Depth</w:t>
            </w:r>
            <w:r w:rsidR="006F501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4"/>
                <w:szCs w:val="24"/>
              </w:rPr>
              <w:t>(X)</w:t>
            </w:r>
          </w:p>
        </w:tc>
      </w:tr>
      <w:tr w:rsidR="00E27642" w:rsidRPr="00FC6C37" w14:paraId="4232884E" w14:textId="77777777" w:rsidTr="0096581D">
        <w:trPr>
          <w:trHeight w:val="270"/>
          <w:jc w:val="center"/>
        </w:trPr>
        <w:tc>
          <w:tcPr>
            <w:tcW w:w="590" w:type="pc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4D311A" w14:textId="05310F24" w:rsidR="005E6849" w:rsidRPr="00FC6C37" w:rsidRDefault="005E6849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170</w:t>
            </w:r>
            <w:r w:rsidR="00633EC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bp</w:t>
            </w:r>
          </w:p>
        </w:tc>
        <w:tc>
          <w:tcPr>
            <w:tcW w:w="898" w:type="pc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617FB3" w14:textId="77777777" w:rsidR="005E6849" w:rsidRPr="00FC6C37" w:rsidRDefault="005E6849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100</w:t>
            </w:r>
          </w:p>
        </w:tc>
        <w:tc>
          <w:tcPr>
            <w:tcW w:w="1057" w:type="pc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F6CB3EB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77.258</w:t>
            </w:r>
          </w:p>
        </w:tc>
        <w:tc>
          <w:tcPr>
            <w:tcW w:w="740" w:type="pc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3F198F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70.234</w:t>
            </w:r>
          </w:p>
        </w:tc>
        <w:tc>
          <w:tcPr>
            <w:tcW w:w="950" w:type="pc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C45EF6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70.442</w:t>
            </w:r>
          </w:p>
        </w:tc>
        <w:tc>
          <w:tcPr>
            <w:tcW w:w="765" w:type="pc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7BDF4F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64.038</w:t>
            </w:r>
          </w:p>
        </w:tc>
      </w:tr>
      <w:tr w:rsidR="00E27642" w:rsidRPr="00FC6C37" w14:paraId="1E2BBD19" w14:textId="77777777" w:rsidTr="0096581D">
        <w:trPr>
          <w:trHeight w:val="270"/>
          <w:jc w:val="center"/>
        </w:trPr>
        <w:tc>
          <w:tcPr>
            <w:tcW w:w="5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A3F16D" w14:textId="0A19147D" w:rsidR="005E6849" w:rsidRPr="00FC6C37" w:rsidRDefault="005E6849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500</w:t>
            </w:r>
            <w:r w:rsidR="00633EC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bp</w:t>
            </w:r>
          </w:p>
        </w:tc>
        <w:tc>
          <w:tcPr>
            <w:tcW w:w="8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71BB50" w14:textId="77777777" w:rsidR="005E6849" w:rsidRPr="00FC6C37" w:rsidRDefault="005E6849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100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2BC84D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69.133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AFFC74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62.848</w:t>
            </w:r>
          </w:p>
        </w:tc>
        <w:tc>
          <w:tcPr>
            <w:tcW w:w="9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74B6BF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56.107</w:t>
            </w:r>
          </w:p>
        </w:tc>
        <w:tc>
          <w:tcPr>
            <w:tcW w:w="7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93979A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51.006</w:t>
            </w:r>
          </w:p>
        </w:tc>
      </w:tr>
      <w:tr w:rsidR="00E27642" w:rsidRPr="00FC6C37" w14:paraId="2E704CE4" w14:textId="77777777" w:rsidTr="0096581D">
        <w:trPr>
          <w:trHeight w:val="270"/>
          <w:jc w:val="center"/>
        </w:trPr>
        <w:tc>
          <w:tcPr>
            <w:tcW w:w="5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022CDF" w14:textId="7F33C431" w:rsidR="005E6849" w:rsidRPr="00FC6C37" w:rsidRDefault="005E6849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800</w:t>
            </w:r>
            <w:r w:rsidR="00633EC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bp</w:t>
            </w:r>
          </w:p>
        </w:tc>
        <w:tc>
          <w:tcPr>
            <w:tcW w:w="8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8010BF" w14:textId="77777777" w:rsidR="005E6849" w:rsidRPr="00FC6C37" w:rsidRDefault="005E6849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100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0F4FE6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16.311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78DC3C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14.829</w:t>
            </w:r>
          </w:p>
        </w:tc>
        <w:tc>
          <w:tcPr>
            <w:tcW w:w="9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A5ADAE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12.661</w:t>
            </w:r>
          </w:p>
        </w:tc>
        <w:tc>
          <w:tcPr>
            <w:tcW w:w="7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04DBC8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11.51</w:t>
            </w:r>
          </w:p>
        </w:tc>
      </w:tr>
      <w:tr w:rsidR="00E27642" w:rsidRPr="00FC6C37" w14:paraId="4BEA7BD7" w14:textId="77777777" w:rsidTr="0096581D">
        <w:trPr>
          <w:trHeight w:val="270"/>
          <w:jc w:val="center"/>
        </w:trPr>
        <w:tc>
          <w:tcPr>
            <w:tcW w:w="5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429A60" w14:textId="7FFA8242" w:rsidR="005E6849" w:rsidRPr="00FC6C37" w:rsidRDefault="005E6849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</w:t>
            </w:r>
            <w:r w:rsidR="00633EC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kb</w:t>
            </w:r>
          </w:p>
        </w:tc>
        <w:tc>
          <w:tcPr>
            <w:tcW w:w="8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91CA9" w14:textId="77777777" w:rsidR="005E6849" w:rsidRPr="00FC6C37" w:rsidRDefault="005E6849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49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3D3352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29.524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E6A5E8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26.84</w:t>
            </w:r>
          </w:p>
        </w:tc>
        <w:tc>
          <w:tcPr>
            <w:tcW w:w="9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779C4F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23.119</w:t>
            </w:r>
          </w:p>
        </w:tc>
        <w:tc>
          <w:tcPr>
            <w:tcW w:w="7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B45340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21.017</w:t>
            </w:r>
          </w:p>
        </w:tc>
      </w:tr>
      <w:tr w:rsidR="00E27642" w:rsidRPr="00FC6C37" w14:paraId="298AF828" w14:textId="77777777" w:rsidTr="0096581D">
        <w:trPr>
          <w:trHeight w:val="270"/>
          <w:jc w:val="center"/>
        </w:trPr>
        <w:tc>
          <w:tcPr>
            <w:tcW w:w="5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9DCCC8" w14:textId="486424EC" w:rsidR="005E6849" w:rsidRPr="00FC6C37" w:rsidRDefault="005E6849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</w:t>
            </w:r>
            <w:r w:rsidR="00633EC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kb</w:t>
            </w:r>
          </w:p>
        </w:tc>
        <w:tc>
          <w:tcPr>
            <w:tcW w:w="8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C60127" w14:textId="77777777" w:rsidR="005E6849" w:rsidRPr="00FC6C37" w:rsidRDefault="005E6849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49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270F9C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26.507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8E905C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24.097</w:t>
            </w:r>
          </w:p>
        </w:tc>
        <w:tc>
          <w:tcPr>
            <w:tcW w:w="9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451E93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16.987</w:t>
            </w:r>
          </w:p>
        </w:tc>
        <w:tc>
          <w:tcPr>
            <w:tcW w:w="7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B29856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15.442</w:t>
            </w:r>
          </w:p>
        </w:tc>
      </w:tr>
      <w:tr w:rsidR="00E27642" w:rsidRPr="00FC6C37" w14:paraId="1446C52E" w14:textId="77777777" w:rsidTr="0096581D">
        <w:trPr>
          <w:trHeight w:val="270"/>
          <w:jc w:val="center"/>
        </w:trPr>
        <w:tc>
          <w:tcPr>
            <w:tcW w:w="5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5ED2FF" w14:textId="44E950D2" w:rsidR="005E6849" w:rsidRPr="00FC6C37" w:rsidRDefault="005E6849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10</w:t>
            </w:r>
            <w:r w:rsidR="00633EC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kb</w:t>
            </w:r>
          </w:p>
        </w:tc>
        <w:tc>
          <w:tcPr>
            <w:tcW w:w="8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D170E0" w14:textId="77777777" w:rsidR="005E6849" w:rsidRPr="00FC6C37" w:rsidRDefault="005E6849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49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E44553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17.824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44560C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16.203</w:t>
            </w:r>
          </w:p>
        </w:tc>
        <w:tc>
          <w:tcPr>
            <w:tcW w:w="9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A5DC7B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12.368</w:t>
            </w:r>
          </w:p>
        </w:tc>
        <w:tc>
          <w:tcPr>
            <w:tcW w:w="7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083785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11.244</w:t>
            </w:r>
          </w:p>
        </w:tc>
      </w:tr>
      <w:tr w:rsidR="00E27642" w:rsidRPr="00FC6C37" w14:paraId="409EC49C" w14:textId="77777777" w:rsidTr="0096581D">
        <w:trPr>
          <w:trHeight w:val="270"/>
          <w:jc w:val="center"/>
        </w:trPr>
        <w:tc>
          <w:tcPr>
            <w:tcW w:w="59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0743B5" w14:textId="45CE4F05" w:rsidR="005E6849" w:rsidRPr="00FC6C37" w:rsidRDefault="005E6849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20</w:t>
            </w:r>
            <w:r w:rsidR="00633EC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kb</w:t>
            </w:r>
          </w:p>
        </w:tc>
        <w:tc>
          <w:tcPr>
            <w:tcW w:w="8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BD7A55" w14:textId="77777777" w:rsidR="005E6849" w:rsidRPr="00FC6C37" w:rsidRDefault="005E6849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49</w:t>
            </w:r>
          </w:p>
        </w:tc>
        <w:tc>
          <w:tcPr>
            <w:tcW w:w="105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0AC0DC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13.036</w:t>
            </w:r>
          </w:p>
        </w:tc>
        <w:tc>
          <w:tcPr>
            <w:tcW w:w="74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957152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11.851</w:t>
            </w:r>
          </w:p>
        </w:tc>
        <w:tc>
          <w:tcPr>
            <w:tcW w:w="9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290F83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4.409</w:t>
            </w:r>
          </w:p>
        </w:tc>
        <w:tc>
          <w:tcPr>
            <w:tcW w:w="7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44DB52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4.008</w:t>
            </w:r>
          </w:p>
        </w:tc>
      </w:tr>
      <w:tr w:rsidR="00E27642" w:rsidRPr="00FC6C37" w14:paraId="068D0B0D" w14:textId="77777777" w:rsidTr="0096581D">
        <w:trPr>
          <w:trHeight w:val="270"/>
          <w:jc w:val="center"/>
        </w:trPr>
        <w:tc>
          <w:tcPr>
            <w:tcW w:w="590" w:type="pc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5E97D20" w14:textId="175EB19F" w:rsidR="005E6849" w:rsidRPr="00FC6C37" w:rsidRDefault="005E6849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40</w:t>
            </w:r>
            <w:r w:rsidR="00633EC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kb</w:t>
            </w:r>
          </w:p>
        </w:tc>
        <w:tc>
          <w:tcPr>
            <w:tcW w:w="898" w:type="pc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71F00C" w14:textId="77777777" w:rsidR="005E6849" w:rsidRPr="00FC6C37" w:rsidRDefault="005E6849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49</w:t>
            </w:r>
          </w:p>
        </w:tc>
        <w:tc>
          <w:tcPr>
            <w:tcW w:w="1057" w:type="pc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12B168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12.498</w:t>
            </w:r>
          </w:p>
        </w:tc>
        <w:tc>
          <w:tcPr>
            <w:tcW w:w="740" w:type="pc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2CD3B3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11.361</w:t>
            </w:r>
          </w:p>
        </w:tc>
        <w:tc>
          <w:tcPr>
            <w:tcW w:w="950" w:type="pc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C249AD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3.355</w:t>
            </w:r>
          </w:p>
        </w:tc>
        <w:tc>
          <w:tcPr>
            <w:tcW w:w="765" w:type="pc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914EE8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3.05</w:t>
            </w:r>
          </w:p>
        </w:tc>
      </w:tr>
      <w:tr w:rsidR="00E27642" w:rsidRPr="00FC6C37" w14:paraId="28B34ECA" w14:textId="77777777" w:rsidTr="0096581D">
        <w:trPr>
          <w:trHeight w:val="285"/>
          <w:jc w:val="center"/>
        </w:trPr>
        <w:tc>
          <w:tcPr>
            <w:tcW w:w="590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BEDB35C" w14:textId="77777777" w:rsidR="005E6849" w:rsidRPr="00FC6C37" w:rsidRDefault="005E6849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Total</w:t>
            </w:r>
          </w:p>
        </w:tc>
        <w:tc>
          <w:tcPr>
            <w:tcW w:w="898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06AEC2" w14:textId="77777777" w:rsidR="005E6849" w:rsidRPr="00FC6C37" w:rsidRDefault="005E6849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-</w:t>
            </w:r>
          </w:p>
        </w:tc>
        <w:tc>
          <w:tcPr>
            <w:tcW w:w="1057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6B1654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262.091</w:t>
            </w:r>
          </w:p>
        </w:tc>
        <w:tc>
          <w:tcPr>
            <w:tcW w:w="740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4463CB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238.263</w:t>
            </w:r>
          </w:p>
        </w:tc>
        <w:tc>
          <w:tcPr>
            <w:tcW w:w="950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B51CF7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199.448</w:t>
            </w:r>
          </w:p>
        </w:tc>
        <w:tc>
          <w:tcPr>
            <w:tcW w:w="765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0250EBE" w14:textId="77777777" w:rsidR="005E6849" w:rsidRPr="00FC6C37" w:rsidRDefault="005E6849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181.315</w:t>
            </w:r>
          </w:p>
        </w:tc>
      </w:tr>
    </w:tbl>
    <w:p w14:paraId="6A3B8EB0" w14:textId="77777777" w:rsidR="00567E00" w:rsidRDefault="00567E00" w:rsidP="00275552">
      <w:pPr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</w:p>
    <w:p w14:paraId="01E264F8" w14:textId="01051941" w:rsidR="00275552" w:rsidRPr="00502C42" w:rsidRDefault="00070D50" w:rsidP="00EC2931">
      <w:pPr>
        <w:spacing w:line="360" w:lineRule="auto"/>
        <w:jc w:val="left"/>
        <w:outlineLvl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Table S</w:t>
      </w:r>
      <w:r w:rsidR="00275552" w:rsidRPr="00FC6C37">
        <w:rPr>
          <w:rFonts w:ascii="Times New Roman" w:hAnsi="Times New Roman" w:cs="Times New Roman"/>
          <w:b/>
          <w:sz w:val="24"/>
          <w:szCs w:val="24"/>
        </w:rPr>
        <w:t>2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 w:rsidRPr="00FC6C3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B332D" w:rsidRPr="00972B75">
        <w:rPr>
          <w:rFonts w:ascii="Times New Roman" w:hAnsi="Times New Roman" w:cs="Times New Roman"/>
          <w:b/>
          <w:sz w:val="24"/>
          <w:szCs w:val="24"/>
        </w:rPr>
        <w:t>Summary</w:t>
      </w:r>
      <w:r w:rsidR="00275552" w:rsidRPr="00972B7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54603" w:rsidRPr="00972B75">
        <w:rPr>
          <w:rFonts w:ascii="Times New Roman" w:hAnsi="Times New Roman" w:cs="Times New Roman"/>
          <w:b/>
          <w:sz w:val="24"/>
          <w:szCs w:val="24"/>
        </w:rPr>
        <w:t>statistics for the</w:t>
      </w:r>
      <w:r w:rsidR="00275552" w:rsidRPr="00972B75">
        <w:rPr>
          <w:rFonts w:ascii="Times New Roman" w:hAnsi="Times New Roman" w:cs="Times New Roman"/>
          <w:b/>
          <w:sz w:val="24"/>
          <w:szCs w:val="24"/>
        </w:rPr>
        <w:t xml:space="preserve"> quail genome assembly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3354"/>
        <w:gridCol w:w="1486"/>
        <w:gridCol w:w="1098"/>
        <w:gridCol w:w="1486"/>
        <w:gridCol w:w="1098"/>
      </w:tblGrid>
      <w:tr w:rsidR="00275552" w:rsidRPr="00FC6C37" w14:paraId="41580164" w14:textId="77777777" w:rsidTr="00275552">
        <w:trPr>
          <w:trHeight w:val="285"/>
          <w:jc w:val="center"/>
        </w:trPr>
        <w:tc>
          <w:tcPr>
            <w:tcW w:w="1968" w:type="pct"/>
            <w:vMerge w:val="restart"/>
            <w:tcBorders>
              <w:top w:val="single" w:sz="12" w:space="0" w:color="auto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54827D4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Features</w:t>
            </w:r>
          </w:p>
        </w:tc>
        <w:tc>
          <w:tcPr>
            <w:tcW w:w="1516" w:type="pct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C2CD087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Contig</w:t>
            </w:r>
          </w:p>
        </w:tc>
        <w:tc>
          <w:tcPr>
            <w:tcW w:w="1516" w:type="pct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E4893B8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Scaffold</w:t>
            </w:r>
          </w:p>
        </w:tc>
      </w:tr>
      <w:tr w:rsidR="00275552" w:rsidRPr="00FC6C37" w14:paraId="67280575" w14:textId="77777777" w:rsidTr="00275552">
        <w:trPr>
          <w:trHeight w:val="285"/>
          <w:jc w:val="center"/>
        </w:trPr>
        <w:tc>
          <w:tcPr>
            <w:tcW w:w="1968" w:type="pct"/>
            <w:vMerge/>
            <w:tcBorders>
              <w:top w:val="single" w:sz="8" w:space="0" w:color="auto"/>
              <w:left w:val="nil"/>
              <w:bottom w:val="single" w:sz="12" w:space="0" w:color="auto"/>
              <w:right w:val="nil"/>
            </w:tcBorders>
            <w:vAlign w:val="center"/>
            <w:hideMark/>
          </w:tcPr>
          <w:p w14:paraId="683A236E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72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6E2574" w14:textId="188A8BD2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b/>
                <w:bCs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Size</w:t>
            </w:r>
            <w:r w:rsidR="00567E00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(bp)</w:t>
            </w:r>
          </w:p>
        </w:tc>
        <w:tc>
          <w:tcPr>
            <w:tcW w:w="644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9F9B99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b/>
                <w:bCs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Number</w:t>
            </w:r>
          </w:p>
        </w:tc>
        <w:tc>
          <w:tcPr>
            <w:tcW w:w="872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32108DC" w14:textId="2EE62541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b/>
                <w:bCs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Size</w:t>
            </w:r>
            <w:r w:rsidR="00567E00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(bp)</w:t>
            </w:r>
          </w:p>
        </w:tc>
        <w:tc>
          <w:tcPr>
            <w:tcW w:w="644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5DB651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b/>
                <w:bCs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Number</w:t>
            </w:r>
          </w:p>
        </w:tc>
      </w:tr>
      <w:tr w:rsidR="00275552" w:rsidRPr="00FC6C37" w14:paraId="46A284F0" w14:textId="77777777" w:rsidTr="00275552">
        <w:trPr>
          <w:trHeight w:val="270"/>
          <w:jc w:val="center"/>
        </w:trPr>
        <w:tc>
          <w:tcPr>
            <w:tcW w:w="1968" w:type="pc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65703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N90</w:t>
            </w:r>
          </w:p>
        </w:tc>
        <w:tc>
          <w:tcPr>
            <w:tcW w:w="872" w:type="pc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24CB15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4,178</w:t>
            </w:r>
          </w:p>
        </w:tc>
        <w:tc>
          <w:tcPr>
            <w:tcW w:w="644" w:type="pc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8FB8ED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41,756</w:t>
            </w:r>
          </w:p>
        </w:tc>
        <w:tc>
          <w:tcPr>
            <w:tcW w:w="872" w:type="pc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B61CD6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116,205</w:t>
            </w:r>
          </w:p>
        </w:tc>
        <w:tc>
          <w:tcPr>
            <w:tcW w:w="644" w:type="pc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7D152F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780</w:t>
            </w:r>
          </w:p>
        </w:tc>
      </w:tr>
      <w:tr w:rsidR="00275552" w:rsidRPr="00FC6C37" w14:paraId="69047A29" w14:textId="77777777" w:rsidTr="00275552">
        <w:trPr>
          <w:trHeight w:val="270"/>
          <w:jc w:val="center"/>
        </w:trPr>
        <w:tc>
          <w:tcPr>
            <w:tcW w:w="196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D2D55C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N80</w:t>
            </w:r>
          </w:p>
        </w:tc>
        <w:tc>
          <w:tcPr>
            <w:tcW w:w="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A501306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10,857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CF69688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27,726</w:t>
            </w:r>
          </w:p>
        </w:tc>
        <w:tc>
          <w:tcPr>
            <w:tcW w:w="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F9D8F0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587,803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0460DA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449</w:t>
            </w:r>
          </w:p>
        </w:tc>
      </w:tr>
      <w:tr w:rsidR="00275552" w:rsidRPr="00FC6C37" w14:paraId="412D31F6" w14:textId="77777777" w:rsidTr="00275552">
        <w:trPr>
          <w:trHeight w:val="270"/>
          <w:jc w:val="center"/>
        </w:trPr>
        <w:tc>
          <w:tcPr>
            <w:tcW w:w="196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CF7778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N70</w:t>
            </w:r>
          </w:p>
        </w:tc>
        <w:tc>
          <w:tcPr>
            <w:tcW w:w="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272B1C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16,436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AD9608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20,202</w:t>
            </w:r>
          </w:p>
        </w:tc>
        <w:tc>
          <w:tcPr>
            <w:tcW w:w="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6187F8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963,031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AA37D7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312</w:t>
            </w:r>
          </w:p>
        </w:tc>
      </w:tr>
      <w:tr w:rsidR="00275552" w:rsidRPr="00FC6C37" w14:paraId="6E2F64FA" w14:textId="77777777" w:rsidTr="00275552">
        <w:trPr>
          <w:trHeight w:val="270"/>
          <w:jc w:val="center"/>
        </w:trPr>
        <w:tc>
          <w:tcPr>
            <w:tcW w:w="196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E271C5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N60</w:t>
            </w:r>
          </w:p>
        </w:tc>
        <w:tc>
          <w:tcPr>
            <w:tcW w:w="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3396BD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22,004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2ABA63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14,884</w:t>
            </w:r>
          </w:p>
        </w:tc>
        <w:tc>
          <w:tcPr>
            <w:tcW w:w="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B3D26D5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1,379,345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077C11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222</w:t>
            </w:r>
          </w:p>
        </w:tc>
      </w:tr>
      <w:tr w:rsidR="00275552" w:rsidRPr="00FC6C37" w14:paraId="3F14AFA2" w14:textId="77777777" w:rsidTr="00275552">
        <w:trPr>
          <w:trHeight w:val="270"/>
          <w:jc w:val="center"/>
        </w:trPr>
        <w:tc>
          <w:tcPr>
            <w:tcW w:w="196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41ABA1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N50</w:t>
            </w:r>
          </w:p>
        </w:tc>
        <w:tc>
          <w:tcPr>
            <w:tcW w:w="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620D0B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27,934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9B1265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10,786</w:t>
            </w:r>
          </w:p>
        </w:tc>
        <w:tc>
          <w:tcPr>
            <w:tcW w:w="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1D9DC2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bookmarkStart w:id="22" w:name="RANGE!D20"/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1,820,733</w:t>
            </w:r>
            <w:bookmarkEnd w:id="22"/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39F911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156</w:t>
            </w:r>
          </w:p>
        </w:tc>
      </w:tr>
      <w:tr w:rsidR="00275552" w:rsidRPr="00FC6C37" w14:paraId="5FF51234" w14:textId="77777777" w:rsidTr="00275552">
        <w:trPr>
          <w:trHeight w:val="270"/>
          <w:jc w:val="center"/>
        </w:trPr>
        <w:tc>
          <w:tcPr>
            <w:tcW w:w="196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A2A502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Longest</w:t>
            </w:r>
          </w:p>
        </w:tc>
        <w:tc>
          <w:tcPr>
            <w:tcW w:w="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A0F852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300,852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B633D47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-</w:t>
            </w:r>
          </w:p>
        </w:tc>
        <w:tc>
          <w:tcPr>
            <w:tcW w:w="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329E51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15,141,834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F054E1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-</w:t>
            </w:r>
          </w:p>
        </w:tc>
      </w:tr>
      <w:tr w:rsidR="00275552" w:rsidRPr="00FC6C37" w14:paraId="2F889CC0" w14:textId="77777777" w:rsidTr="00275552">
        <w:trPr>
          <w:trHeight w:val="270"/>
          <w:jc w:val="center"/>
        </w:trPr>
        <w:tc>
          <w:tcPr>
            <w:tcW w:w="196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C84642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Total Size</w:t>
            </w:r>
          </w:p>
        </w:tc>
        <w:tc>
          <w:tcPr>
            <w:tcW w:w="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3C24FF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013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840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816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642E5E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-</w:t>
            </w:r>
          </w:p>
        </w:tc>
        <w:tc>
          <w:tcPr>
            <w:tcW w:w="87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5539CEC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039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933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626</w:t>
            </w:r>
          </w:p>
        </w:tc>
        <w:tc>
          <w:tcPr>
            <w:tcW w:w="64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B7DC3B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-</w:t>
            </w:r>
          </w:p>
        </w:tc>
      </w:tr>
      <w:tr w:rsidR="00275552" w:rsidRPr="00FC6C37" w14:paraId="6FC002FF" w14:textId="77777777" w:rsidTr="00275552">
        <w:trPr>
          <w:trHeight w:val="270"/>
          <w:jc w:val="center"/>
        </w:trPr>
        <w:tc>
          <w:tcPr>
            <w:tcW w:w="1968" w:type="pc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F23902" w14:textId="545EB3B1" w:rsidR="00275552" w:rsidRPr="00FC6C37" w:rsidRDefault="00275552" w:rsidP="0096581D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/>
                <w:bCs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Total Number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(</w:t>
            </w:r>
            <w:r w:rsidR="00567E00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sym w:font="Symbol" w:char="F0B3"/>
            </w: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100 bp)</w:t>
            </w:r>
          </w:p>
        </w:tc>
        <w:tc>
          <w:tcPr>
            <w:tcW w:w="872" w:type="pc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81D19A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-</w:t>
            </w:r>
          </w:p>
        </w:tc>
        <w:tc>
          <w:tcPr>
            <w:tcW w:w="644" w:type="pc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052CC8C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357,783</w:t>
            </w:r>
          </w:p>
        </w:tc>
        <w:tc>
          <w:tcPr>
            <w:tcW w:w="872" w:type="pc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7DFB44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-</w:t>
            </w:r>
          </w:p>
        </w:tc>
        <w:tc>
          <w:tcPr>
            <w:tcW w:w="644" w:type="pc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1D2276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302,999</w:t>
            </w:r>
          </w:p>
        </w:tc>
      </w:tr>
      <w:tr w:rsidR="00275552" w:rsidRPr="00FC6C37" w14:paraId="405C95DD" w14:textId="77777777" w:rsidTr="00275552">
        <w:trPr>
          <w:trHeight w:val="285"/>
          <w:jc w:val="center"/>
        </w:trPr>
        <w:tc>
          <w:tcPr>
            <w:tcW w:w="1968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3FF3B0" w14:textId="502061AB" w:rsidR="00275552" w:rsidRPr="00FC6C37" w:rsidRDefault="00275552" w:rsidP="0096581D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/>
                <w:bCs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Total Number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(</w:t>
            </w:r>
            <w:r w:rsidR="00567E00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sym w:font="Symbol" w:char="F0B3"/>
            </w: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2</w:t>
            </w:r>
            <w:r w:rsidR="0070314D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kb)</w:t>
            </w:r>
          </w:p>
        </w:tc>
        <w:tc>
          <w:tcPr>
            <w:tcW w:w="872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7474F1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-</w:t>
            </w:r>
          </w:p>
        </w:tc>
        <w:tc>
          <w:tcPr>
            <w:tcW w:w="644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B6F866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49,795</w:t>
            </w:r>
          </w:p>
        </w:tc>
        <w:tc>
          <w:tcPr>
            <w:tcW w:w="872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0643965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-</w:t>
            </w:r>
          </w:p>
        </w:tc>
        <w:tc>
          <w:tcPr>
            <w:tcW w:w="644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FFAB773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3,556</w:t>
            </w:r>
          </w:p>
        </w:tc>
      </w:tr>
    </w:tbl>
    <w:p w14:paraId="2C9D3DC9" w14:textId="2EFF4D51" w:rsidR="008A103B" w:rsidRDefault="008A103B" w:rsidP="00275552">
      <w:pPr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</w:p>
    <w:p w14:paraId="3AEE0605" w14:textId="7CFA62F7" w:rsidR="00275552" w:rsidRPr="00502C42" w:rsidRDefault="00070D50" w:rsidP="00275552">
      <w:pPr>
        <w:spacing w:line="360" w:lineRule="auto"/>
        <w:jc w:val="left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Table S</w:t>
      </w:r>
      <w:r w:rsidR="00275552">
        <w:rPr>
          <w:rFonts w:ascii="Times New Roman" w:hAnsi="Times New Roman" w:cs="Times New Roman"/>
          <w:b/>
          <w:sz w:val="24"/>
          <w:szCs w:val="24"/>
        </w:rPr>
        <w:t>3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973E7" w:rsidRPr="00972B75">
        <w:rPr>
          <w:rFonts w:ascii="Times New Roman" w:hAnsi="Times New Roman" w:cs="Times New Roman"/>
          <w:b/>
          <w:sz w:val="24"/>
          <w:szCs w:val="24"/>
        </w:rPr>
        <w:t>Statistics for a</w:t>
      </w:r>
      <w:r w:rsidR="00AF1997" w:rsidRPr="00972B75">
        <w:rPr>
          <w:rFonts w:ascii="Times New Roman" w:hAnsi="Times New Roman" w:cs="Times New Roman"/>
          <w:b/>
          <w:sz w:val="24"/>
          <w:szCs w:val="24"/>
        </w:rPr>
        <w:t xml:space="preserve">lignment </w:t>
      </w:r>
      <w:r w:rsidR="00275552" w:rsidRPr="00972B75">
        <w:rPr>
          <w:rFonts w:ascii="Times New Roman" w:hAnsi="Times New Roman" w:cs="Times New Roman"/>
          <w:b/>
          <w:sz w:val="24"/>
          <w:szCs w:val="24"/>
        </w:rPr>
        <w:t xml:space="preserve">of </w:t>
      </w:r>
      <w:r w:rsidR="000D758D" w:rsidRPr="00972B75">
        <w:rPr>
          <w:rFonts w:ascii="Times New Roman" w:hAnsi="Times New Roman" w:cs="Times New Roman"/>
          <w:b/>
          <w:sz w:val="24"/>
          <w:szCs w:val="24"/>
        </w:rPr>
        <w:t>f</w:t>
      </w:r>
      <w:r w:rsidR="008E6B93" w:rsidRPr="00972B75">
        <w:rPr>
          <w:rFonts w:ascii="Times New Roman" w:hAnsi="Times New Roman" w:cs="Times New Roman"/>
          <w:b/>
          <w:sz w:val="24"/>
          <w:szCs w:val="24"/>
        </w:rPr>
        <w:t>osmid clone sequences</w:t>
      </w:r>
      <w:r w:rsidR="00AF1997" w:rsidRPr="00972B75">
        <w:rPr>
          <w:rFonts w:ascii="Times New Roman" w:hAnsi="Times New Roman" w:cs="Times New Roman"/>
          <w:b/>
          <w:sz w:val="24"/>
          <w:szCs w:val="24"/>
        </w:rPr>
        <w:t xml:space="preserve"> to the quail genome assembly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979"/>
        <w:gridCol w:w="1019"/>
        <w:gridCol w:w="1081"/>
        <w:gridCol w:w="1225"/>
        <w:gridCol w:w="989"/>
        <w:gridCol w:w="1294"/>
        <w:gridCol w:w="631"/>
        <w:gridCol w:w="1304"/>
      </w:tblGrid>
      <w:tr w:rsidR="00A720F0" w:rsidRPr="00FC6C37" w14:paraId="27BAEC13" w14:textId="77777777" w:rsidTr="0096581D">
        <w:trPr>
          <w:trHeight w:val="780"/>
        </w:trPr>
        <w:tc>
          <w:tcPr>
            <w:tcW w:w="574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  <w:hideMark/>
          </w:tcPr>
          <w:p w14:paraId="5869B346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Fosmid ID</w:t>
            </w:r>
          </w:p>
        </w:tc>
        <w:tc>
          <w:tcPr>
            <w:tcW w:w="598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  <w:hideMark/>
          </w:tcPr>
          <w:p w14:paraId="6A0F6CE1" w14:textId="4DF6F15B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Length</w:t>
            </w:r>
            <w:r w:rsidR="00A720F0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(bp)</w:t>
            </w:r>
          </w:p>
        </w:tc>
        <w:tc>
          <w:tcPr>
            <w:tcW w:w="634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  <w:hideMark/>
          </w:tcPr>
          <w:p w14:paraId="6CD0D584" w14:textId="60F3D793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Coverage Ratio</w:t>
            </w:r>
            <w:r w:rsidR="003E6BF1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(%)</w:t>
            </w:r>
          </w:p>
        </w:tc>
        <w:tc>
          <w:tcPr>
            <w:tcW w:w="719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  <w:hideMark/>
          </w:tcPr>
          <w:p w14:paraId="229C2ABB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Alignment Blocks</w:t>
            </w:r>
          </w:p>
        </w:tc>
        <w:tc>
          <w:tcPr>
            <w:tcW w:w="58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  <w:hideMark/>
          </w:tcPr>
          <w:p w14:paraId="5C20127C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Aligned Scaffold</w:t>
            </w:r>
          </w:p>
        </w:tc>
        <w:tc>
          <w:tcPr>
            <w:tcW w:w="759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  <w:hideMark/>
          </w:tcPr>
          <w:p w14:paraId="557214FC" w14:textId="6E20D59B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Aligned Scaffold Length</w:t>
            </w:r>
            <w:r w:rsidR="00A720F0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(bp)</w:t>
            </w:r>
          </w:p>
        </w:tc>
        <w:tc>
          <w:tcPr>
            <w:tcW w:w="370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  <w:hideMark/>
          </w:tcPr>
          <w:p w14:paraId="149BDDA4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Gap</w:t>
            </w:r>
          </w:p>
        </w:tc>
        <w:tc>
          <w:tcPr>
            <w:tcW w:w="765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  <w:hideMark/>
          </w:tcPr>
          <w:p w14:paraId="3A92AB1B" w14:textId="30FB8F75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Gap Length</w:t>
            </w:r>
            <w:r w:rsidR="00A720F0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(bp)</w:t>
            </w:r>
          </w:p>
        </w:tc>
      </w:tr>
      <w:tr w:rsidR="00A720F0" w:rsidRPr="00FC6C37" w14:paraId="5336394C" w14:textId="77777777" w:rsidTr="0096581D">
        <w:trPr>
          <w:trHeight w:val="270"/>
        </w:trPr>
        <w:tc>
          <w:tcPr>
            <w:tcW w:w="574" w:type="pc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8FF5065" w14:textId="77777777" w:rsidR="00275552" w:rsidRPr="00092773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09277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wswaxa</w:t>
            </w:r>
          </w:p>
        </w:tc>
        <w:tc>
          <w:tcPr>
            <w:tcW w:w="598" w:type="pc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5BC1513" w14:textId="3ADD20EC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43</w:t>
            </w:r>
            <w:r w:rsidR="003E6BF1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979</w:t>
            </w:r>
          </w:p>
        </w:tc>
        <w:tc>
          <w:tcPr>
            <w:tcW w:w="634" w:type="pc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B814056" w14:textId="08DE24F1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99.65</w:t>
            </w:r>
          </w:p>
        </w:tc>
        <w:tc>
          <w:tcPr>
            <w:tcW w:w="719" w:type="pc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88DF331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</w:t>
            </w:r>
          </w:p>
        </w:tc>
        <w:tc>
          <w:tcPr>
            <w:tcW w:w="580" w:type="pc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8B77160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59" w:type="pc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08529CC" w14:textId="3645EFFB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</w:t>
            </w:r>
            <w:r w:rsidR="00A3064A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109</w:t>
            </w:r>
            <w:r w:rsidR="00A3064A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890</w:t>
            </w:r>
          </w:p>
        </w:tc>
        <w:tc>
          <w:tcPr>
            <w:tcW w:w="370" w:type="pc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FA13A40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</w:t>
            </w:r>
          </w:p>
        </w:tc>
        <w:tc>
          <w:tcPr>
            <w:tcW w:w="765" w:type="pc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7445323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763</w:t>
            </w:r>
          </w:p>
        </w:tc>
      </w:tr>
      <w:tr w:rsidR="00A720F0" w:rsidRPr="00FC6C37" w14:paraId="0373D781" w14:textId="77777777" w:rsidTr="0096581D">
        <w:trPr>
          <w:trHeight w:val="270"/>
        </w:trPr>
        <w:tc>
          <w:tcPr>
            <w:tcW w:w="57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40F704" w14:textId="77777777" w:rsidR="00275552" w:rsidRPr="00092773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09277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wswbxa</w:t>
            </w:r>
          </w:p>
        </w:tc>
        <w:tc>
          <w:tcPr>
            <w:tcW w:w="5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1514F8F" w14:textId="5E145704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40</w:t>
            </w:r>
            <w:r w:rsidR="003E6BF1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565</w:t>
            </w:r>
          </w:p>
        </w:tc>
        <w:tc>
          <w:tcPr>
            <w:tcW w:w="6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7660B7F" w14:textId="4D3BF36A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98.45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0D3EC5E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D1F94D5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5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F9DA28C" w14:textId="34144E72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</w:t>
            </w:r>
            <w:r w:rsidR="00A3064A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270</w:t>
            </w:r>
            <w:r w:rsidR="00A3064A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311</w:t>
            </w:r>
          </w:p>
        </w:tc>
        <w:tc>
          <w:tcPr>
            <w:tcW w:w="3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D719AC4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7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A4B3D1A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743</w:t>
            </w:r>
          </w:p>
        </w:tc>
      </w:tr>
      <w:tr w:rsidR="00A720F0" w:rsidRPr="00FC6C37" w14:paraId="48D30532" w14:textId="77777777" w:rsidTr="0096581D">
        <w:trPr>
          <w:trHeight w:val="270"/>
        </w:trPr>
        <w:tc>
          <w:tcPr>
            <w:tcW w:w="57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E1F272A" w14:textId="77777777" w:rsidR="00275552" w:rsidRPr="00092773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09277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wswdxa</w:t>
            </w:r>
          </w:p>
        </w:tc>
        <w:tc>
          <w:tcPr>
            <w:tcW w:w="5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2E2BAE" w14:textId="4D5B0C6B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39</w:t>
            </w:r>
            <w:r w:rsidR="003E6BF1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157</w:t>
            </w:r>
          </w:p>
        </w:tc>
        <w:tc>
          <w:tcPr>
            <w:tcW w:w="6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24E9F9A" w14:textId="0FF5F663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98.81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D4DDEA4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F63119F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5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6A7C4A5" w14:textId="4E86E653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</w:t>
            </w:r>
            <w:r w:rsidR="00A3064A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854</w:t>
            </w:r>
            <w:r w:rsidR="00A3064A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659</w:t>
            </w:r>
          </w:p>
        </w:tc>
        <w:tc>
          <w:tcPr>
            <w:tcW w:w="3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D2FDD82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</w:t>
            </w:r>
          </w:p>
        </w:tc>
        <w:tc>
          <w:tcPr>
            <w:tcW w:w="7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051AFD3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393</w:t>
            </w:r>
          </w:p>
        </w:tc>
      </w:tr>
      <w:tr w:rsidR="00A720F0" w:rsidRPr="00FC6C37" w14:paraId="796980A1" w14:textId="77777777" w:rsidTr="0096581D">
        <w:trPr>
          <w:trHeight w:val="270"/>
        </w:trPr>
        <w:tc>
          <w:tcPr>
            <w:tcW w:w="57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7B3D4F" w14:textId="77777777" w:rsidR="00275552" w:rsidRPr="00092773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09277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wswgxa</w:t>
            </w:r>
          </w:p>
        </w:tc>
        <w:tc>
          <w:tcPr>
            <w:tcW w:w="5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CEBD9FD" w14:textId="38F8482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37</w:t>
            </w:r>
            <w:r w:rsidR="003E6BF1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880</w:t>
            </w:r>
          </w:p>
        </w:tc>
        <w:tc>
          <w:tcPr>
            <w:tcW w:w="6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F169407" w14:textId="69F9F560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92.2</w:t>
            </w:r>
            <w:r w:rsidR="00EC54B0">
              <w:rPr>
                <w:rFonts w:ascii="Times New Roman" w:eastAsia="宋体" w:hAnsi="Times New Roman" w:cs="Times New Roman" w:hint="eastAsia"/>
                <w:color w:val="000000"/>
                <w:kern w:val="0"/>
                <w:sz w:val="20"/>
                <w:szCs w:val="20"/>
              </w:rPr>
              <w:t>2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039B792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1442C96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5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F6F5A72" w14:textId="6B9767F6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</w:t>
            </w:r>
            <w:r w:rsidR="00A3064A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081</w:t>
            </w:r>
            <w:r w:rsidR="00A3064A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132</w:t>
            </w:r>
          </w:p>
        </w:tc>
        <w:tc>
          <w:tcPr>
            <w:tcW w:w="3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DEDAD18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21637DB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37</w:t>
            </w:r>
          </w:p>
        </w:tc>
      </w:tr>
      <w:tr w:rsidR="00A720F0" w:rsidRPr="00FC6C37" w14:paraId="57C7EEB8" w14:textId="77777777" w:rsidTr="0096581D">
        <w:trPr>
          <w:trHeight w:val="270"/>
        </w:trPr>
        <w:tc>
          <w:tcPr>
            <w:tcW w:w="57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78A9E8" w14:textId="77777777" w:rsidR="00275552" w:rsidRPr="00092773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09277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wswhxa</w:t>
            </w:r>
          </w:p>
        </w:tc>
        <w:tc>
          <w:tcPr>
            <w:tcW w:w="59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31B0837" w14:textId="27F4CD7F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36</w:t>
            </w:r>
            <w:r w:rsidR="003E6BF1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554</w:t>
            </w:r>
          </w:p>
        </w:tc>
        <w:tc>
          <w:tcPr>
            <w:tcW w:w="63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F170524" w14:textId="354753AB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99.2</w:t>
            </w:r>
            <w:r w:rsidR="00EC54B0">
              <w:rPr>
                <w:rFonts w:ascii="Times New Roman" w:eastAsia="宋体" w:hAnsi="Times New Roman" w:cs="Times New Roman" w:hint="eastAsia"/>
                <w:color w:val="000000"/>
                <w:kern w:val="0"/>
                <w:sz w:val="20"/>
                <w:szCs w:val="20"/>
              </w:rPr>
              <w:t>7</w:t>
            </w:r>
          </w:p>
        </w:tc>
        <w:tc>
          <w:tcPr>
            <w:tcW w:w="71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12D03C8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5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6F6D0FE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5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5BC8919" w14:textId="442FE21F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</w:t>
            </w:r>
            <w:r w:rsidR="00A3064A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813</w:t>
            </w:r>
            <w:r w:rsidR="00A3064A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628</w:t>
            </w:r>
          </w:p>
        </w:tc>
        <w:tc>
          <w:tcPr>
            <w:tcW w:w="3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CE46258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09D90C7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68</w:t>
            </w:r>
          </w:p>
        </w:tc>
      </w:tr>
      <w:tr w:rsidR="00A720F0" w:rsidRPr="00FC6C37" w14:paraId="36BEA82E" w14:textId="77777777" w:rsidTr="0096581D">
        <w:trPr>
          <w:trHeight w:val="270"/>
        </w:trPr>
        <w:tc>
          <w:tcPr>
            <w:tcW w:w="574" w:type="pct"/>
            <w:tcBorders>
              <w:top w:val="nil"/>
              <w:left w:val="nil"/>
              <w:right w:val="nil"/>
            </w:tcBorders>
            <w:shd w:val="clear" w:color="auto" w:fill="auto"/>
            <w:vAlign w:val="center"/>
            <w:hideMark/>
          </w:tcPr>
          <w:p w14:paraId="2C1DED2D" w14:textId="77777777" w:rsidR="00275552" w:rsidRPr="00092773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09277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wswixa</w:t>
            </w:r>
          </w:p>
        </w:tc>
        <w:tc>
          <w:tcPr>
            <w:tcW w:w="598" w:type="pct"/>
            <w:tcBorders>
              <w:top w:val="nil"/>
              <w:left w:val="nil"/>
              <w:right w:val="nil"/>
            </w:tcBorders>
            <w:shd w:val="clear" w:color="auto" w:fill="auto"/>
            <w:vAlign w:val="center"/>
            <w:hideMark/>
          </w:tcPr>
          <w:p w14:paraId="13209325" w14:textId="757C45FE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40</w:t>
            </w:r>
            <w:r w:rsidR="003E6BF1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970</w:t>
            </w:r>
          </w:p>
        </w:tc>
        <w:tc>
          <w:tcPr>
            <w:tcW w:w="634" w:type="pct"/>
            <w:tcBorders>
              <w:top w:val="nil"/>
              <w:left w:val="nil"/>
              <w:right w:val="nil"/>
            </w:tcBorders>
            <w:shd w:val="clear" w:color="auto" w:fill="auto"/>
            <w:vAlign w:val="center"/>
            <w:hideMark/>
          </w:tcPr>
          <w:p w14:paraId="63B9A3F8" w14:textId="0C61A143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99.67</w:t>
            </w:r>
          </w:p>
        </w:tc>
        <w:tc>
          <w:tcPr>
            <w:tcW w:w="719" w:type="pct"/>
            <w:tcBorders>
              <w:top w:val="nil"/>
              <w:left w:val="nil"/>
              <w:right w:val="nil"/>
            </w:tcBorders>
            <w:shd w:val="clear" w:color="auto" w:fill="auto"/>
            <w:vAlign w:val="center"/>
            <w:hideMark/>
          </w:tcPr>
          <w:p w14:paraId="63D43D67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</w:t>
            </w:r>
          </w:p>
        </w:tc>
        <w:tc>
          <w:tcPr>
            <w:tcW w:w="580" w:type="pct"/>
            <w:tcBorders>
              <w:top w:val="nil"/>
              <w:left w:val="nil"/>
              <w:right w:val="nil"/>
            </w:tcBorders>
            <w:shd w:val="clear" w:color="auto" w:fill="auto"/>
            <w:vAlign w:val="center"/>
            <w:hideMark/>
          </w:tcPr>
          <w:p w14:paraId="6044903A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59" w:type="pct"/>
            <w:tcBorders>
              <w:top w:val="nil"/>
              <w:left w:val="nil"/>
              <w:right w:val="nil"/>
            </w:tcBorders>
            <w:shd w:val="clear" w:color="auto" w:fill="auto"/>
            <w:vAlign w:val="center"/>
            <w:hideMark/>
          </w:tcPr>
          <w:p w14:paraId="415DEBEB" w14:textId="16B79C51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</w:t>
            </w:r>
            <w:r w:rsidR="00A3064A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678</w:t>
            </w:r>
            <w:r w:rsidR="00A3064A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044</w:t>
            </w:r>
          </w:p>
        </w:tc>
        <w:tc>
          <w:tcPr>
            <w:tcW w:w="370" w:type="pct"/>
            <w:tcBorders>
              <w:top w:val="nil"/>
              <w:left w:val="nil"/>
              <w:right w:val="nil"/>
            </w:tcBorders>
            <w:shd w:val="clear" w:color="auto" w:fill="auto"/>
            <w:vAlign w:val="center"/>
            <w:hideMark/>
          </w:tcPr>
          <w:p w14:paraId="4B3070F6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</w:t>
            </w:r>
          </w:p>
        </w:tc>
        <w:tc>
          <w:tcPr>
            <w:tcW w:w="765" w:type="pct"/>
            <w:tcBorders>
              <w:top w:val="nil"/>
              <w:left w:val="nil"/>
              <w:right w:val="nil"/>
            </w:tcBorders>
            <w:shd w:val="clear" w:color="auto" w:fill="auto"/>
            <w:vAlign w:val="center"/>
            <w:hideMark/>
          </w:tcPr>
          <w:p w14:paraId="1C6A5800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80</w:t>
            </w:r>
          </w:p>
        </w:tc>
      </w:tr>
      <w:tr w:rsidR="00A720F0" w:rsidRPr="00FC6C37" w14:paraId="3837D88C" w14:textId="77777777" w:rsidTr="0096581D">
        <w:trPr>
          <w:trHeight w:val="285"/>
        </w:trPr>
        <w:tc>
          <w:tcPr>
            <w:tcW w:w="574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  <w:hideMark/>
          </w:tcPr>
          <w:p w14:paraId="4B46BEAF" w14:textId="77777777" w:rsidR="00275552" w:rsidRPr="00092773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09277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wswjxa</w:t>
            </w:r>
          </w:p>
        </w:tc>
        <w:tc>
          <w:tcPr>
            <w:tcW w:w="598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  <w:hideMark/>
          </w:tcPr>
          <w:p w14:paraId="740E0E79" w14:textId="1C37113B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35</w:t>
            </w:r>
            <w:r w:rsidR="003E6BF1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061</w:t>
            </w:r>
          </w:p>
        </w:tc>
        <w:tc>
          <w:tcPr>
            <w:tcW w:w="634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  <w:hideMark/>
          </w:tcPr>
          <w:p w14:paraId="5A4E1C0F" w14:textId="18744E86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99.95</w:t>
            </w:r>
          </w:p>
        </w:tc>
        <w:tc>
          <w:tcPr>
            <w:tcW w:w="719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  <w:hideMark/>
          </w:tcPr>
          <w:p w14:paraId="01975F11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580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  <w:hideMark/>
          </w:tcPr>
          <w:p w14:paraId="2726CD12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59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  <w:hideMark/>
          </w:tcPr>
          <w:p w14:paraId="1695E05E" w14:textId="6266C10C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</w:t>
            </w:r>
            <w:r w:rsidR="00A3064A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003</w:t>
            </w:r>
            <w:r w:rsidR="00A3064A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839</w:t>
            </w:r>
          </w:p>
        </w:tc>
        <w:tc>
          <w:tcPr>
            <w:tcW w:w="370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  <w:hideMark/>
          </w:tcPr>
          <w:p w14:paraId="0ECD374D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765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  <w:hideMark/>
          </w:tcPr>
          <w:p w14:paraId="71CF4931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10</w:t>
            </w:r>
          </w:p>
        </w:tc>
      </w:tr>
    </w:tbl>
    <w:p w14:paraId="517B38C4" w14:textId="77777777" w:rsidR="00275552" w:rsidRPr="00FC6C37" w:rsidRDefault="00275552" w:rsidP="00275552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tbl>
      <w:tblPr>
        <w:tblpPr w:leftFromText="180" w:rightFromText="180" w:vertAnchor="text" w:horzAnchor="margin" w:tblpXSpec="center" w:tblpY="1127"/>
        <w:tblW w:w="11249" w:type="dxa"/>
        <w:tblLayout w:type="fixed"/>
        <w:tblLook w:val="04A0" w:firstRow="1" w:lastRow="0" w:firstColumn="1" w:lastColumn="0" w:noHBand="0" w:noVBand="1"/>
      </w:tblPr>
      <w:tblGrid>
        <w:gridCol w:w="495"/>
        <w:gridCol w:w="1145"/>
        <w:gridCol w:w="1123"/>
        <w:gridCol w:w="1497"/>
        <w:gridCol w:w="1684"/>
        <w:gridCol w:w="1122"/>
        <w:gridCol w:w="1684"/>
        <w:gridCol w:w="953"/>
        <w:gridCol w:w="1546"/>
      </w:tblGrid>
      <w:tr w:rsidR="00275552" w:rsidRPr="00FC6C37" w14:paraId="14229902" w14:textId="77777777" w:rsidTr="00275552">
        <w:trPr>
          <w:trHeight w:val="260"/>
        </w:trPr>
        <w:tc>
          <w:tcPr>
            <w:tcW w:w="1640" w:type="dxa"/>
            <w:gridSpan w:val="2"/>
            <w:vMerge w:val="restart"/>
            <w:tcBorders>
              <w:top w:val="single" w:sz="12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F3DA319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Dataset</w:t>
            </w:r>
          </w:p>
        </w:tc>
        <w:tc>
          <w:tcPr>
            <w:tcW w:w="1123" w:type="dxa"/>
            <w:vMerge w:val="restart"/>
            <w:tcBorders>
              <w:top w:val="single" w:sz="12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A6E57F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Number</w:t>
            </w:r>
          </w:p>
        </w:tc>
        <w:tc>
          <w:tcPr>
            <w:tcW w:w="1497" w:type="dxa"/>
            <w:vMerge w:val="restart"/>
            <w:tcBorders>
              <w:top w:val="single" w:sz="12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FBF3D3C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Total length (bp)</w:t>
            </w:r>
          </w:p>
        </w:tc>
        <w:tc>
          <w:tcPr>
            <w:tcW w:w="1684" w:type="dxa"/>
            <w:vMerge w:val="restart"/>
            <w:tcBorders>
              <w:top w:val="single" w:sz="12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9D09A1" w14:textId="40F53396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Cover</w:t>
            </w:r>
            <w:r w:rsidR="00A83AC3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age</w:t>
            </w: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 xml:space="preserve"> by assembly (%)</w:t>
            </w:r>
          </w:p>
        </w:tc>
        <w:tc>
          <w:tcPr>
            <w:tcW w:w="2806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872F72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with &gt;90% sequence in one scaffold</w:t>
            </w:r>
          </w:p>
        </w:tc>
        <w:tc>
          <w:tcPr>
            <w:tcW w:w="2499" w:type="dxa"/>
            <w:gridSpan w:val="2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33E69A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with &gt;50% sequence in one scaffold</w:t>
            </w:r>
          </w:p>
        </w:tc>
      </w:tr>
      <w:tr w:rsidR="00275552" w:rsidRPr="00FC6C37" w14:paraId="06B09F3C" w14:textId="77777777" w:rsidTr="00275552">
        <w:trPr>
          <w:trHeight w:val="260"/>
        </w:trPr>
        <w:tc>
          <w:tcPr>
            <w:tcW w:w="1640" w:type="dxa"/>
            <w:gridSpan w:val="2"/>
            <w:vMerge/>
            <w:tcBorders>
              <w:top w:val="single" w:sz="4" w:space="0" w:color="auto"/>
              <w:left w:val="nil"/>
              <w:bottom w:val="single" w:sz="12" w:space="0" w:color="auto"/>
              <w:right w:val="nil"/>
            </w:tcBorders>
            <w:vAlign w:val="center"/>
            <w:hideMark/>
          </w:tcPr>
          <w:p w14:paraId="0E54AD42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123" w:type="dxa"/>
            <w:vMerge/>
            <w:tcBorders>
              <w:top w:val="single" w:sz="4" w:space="0" w:color="auto"/>
              <w:left w:val="nil"/>
              <w:bottom w:val="single" w:sz="12" w:space="0" w:color="auto"/>
              <w:right w:val="nil"/>
            </w:tcBorders>
            <w:vAlign w:val="center"/>
            <w:hideMark/>
          </w:tcPr>
          <w:p w14:paraId="6187740C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vMerge/>
            <w:tcBorders>
              <w:top w:val="single" w:sz="4" w:space="0" w:color="auto"/>
              <w:left w:val="nil"/>
              <w:bottom w:val="single" w:sz="12" w:space="0" w:color="auto"/>
              <w:right w:val="nil"/>
            </w:tcBorders>
            <w:vAlign w:val="center"/>
            <w:hideMark/>
          </w:tcPr>
          <w:p w14:paraId="247BDD9B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684" w:type="dxa"/>
            <w:vMerge/>
            <w:tcBorders>
              <w:top w:val="single" w:sz="4" w:space="0" w:color="auto"/>
              <w:left w:val="nil"/>
              <w:bottom w:val="single" w:sz="12" w:space="0" w:color="auto"/>
              <w:right w:val="nil"/>
            </w:tcBorders>
            <w:vAlign w:val="center"/>
            <w:hideMark/>
          </w:tcPr>
          <w:p w14:paraId="3EF156B4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122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B981799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b/>
                <w:bCs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Number</w:t>
            </w:r>
          </w:p>
        </w:tc>
        <w:tc>
          <w:tcPr>
            <w:tcW w:w="1684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4CE2B1D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 xml:space="preserve">Percentage </w:t>
            </w:r>
          </w:p>
        </w:tc>
        <w:tc>
          <w:tcPr>
            <w:tcW w:w="953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458CBE8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b/>
                <w:bCs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Number</w:t>
            </w:r>
          </w:p>
        </w:tc>
        <w:tc>
          <w:tcPr>
            <w:tcW w:w="1546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D934AFD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 xml:space="preserve">Percentage </w:t>
            </w:r>
          </w:p>
        </w:tc>
      </w:tr>
      <w:tr w:rsidR="00275552" w:rsidRPr="00FC6C37" w14:paraId="1DB7D12D" w14:textId="77777777" w:rsidTr="00275552">
        <w:trPr>
          <w:trHeight w:val="260"/>
        </w:trPr>
        <w:tc>
          <w:tcPr>
            <w:tcW w:w="495" w:type="dxa"/>
            <w:vMerge w:val="restart"/>
            <w:tcBorders>
              <w:top w:val="single" w:sz="12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0D973AC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BL</w:t>
            </w:r>
          </w:p>
        </w:tc>
        <w:tc>
          <w:tcPr>
            <w:tcW w:w="1145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377422" w14:textId="371F8774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&gt;200</w:t>
            </w:r>
            <w:r w:rsidR="00B040D0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bp</w:t>
            </w:r>
          </w:p>
        </w:tc>
        <w:tc>
          <w:tcPr>
            <w:tcW w:w="1123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6F36B5" w14:textId="39001821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63</w:t>
            </w:r>
            <w:r w:rsidR="00B3029D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363</w:t>
            </w:r>
          </w:p>
        </w:tc>
        <w:tc>
          <w:tcPr>
            <w:tcW w:w="1497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92AF6D" w14:textId="5B65F952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49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513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508</w:t>
            </w:r>
          </w:p>
        </w:tc>
        <w:tc>
          <w:tcPr>
            <w:tcW w:w="1684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6608AD8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93.57</w:t>
            </w:r>
          </w:p>
        </w:tc>
        <w:tc>
          <w:tcPr>
            <w:tcW w:w="1122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BB3453" w14:textId="582580EF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57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165</w:t>
            </w:r>
          </w:p>
        </w:tc>
        <w:tc>
          <w:tcPr>
            <w:tcW w:w="1684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D30770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90.21</w:t>
            </w:r>
          </w:p>
        </w:tc>
        <w:tc>
          <w:tcPr>
            <w:tcW w:w="953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D14D7C" w14:textId="07ECCE21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60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052</w:t>
            </w:r>
          </w:p>
        </w:tc>
        <w:tc>
          <w:tcPr>
            <w:tcW w:w="1546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965E98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94.77</w:t>
            </w:r>
          </w:p>
        </w:tc>
      </w:tr>
      <w:tr w:rsidR="00275552" w:rsidRPr="00FC6C37" w14:paraId="0E643FF6" w14:textId="77777777" w:rsidTr="00275552">
        <w:trPr>
          <w:trHeight w:val="260"/>
        </w:trPr>
        <w:tc>
          <w:tcPr>
            <w:tcW w:w="495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2FE06AAA" w14:textId="77777777" w:rsidR="00275552" w:rsidRPr="00FC6C37" w:rsidRDefault="00275552" w:rsidP="00275552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68C1E4" w14:textId="7647F2DF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&gt;500</w:t>
            </w:r>
            <w:r w:rsidR="00B040D0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bp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E32245" w14:textId="53AA7AD6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26</w:t>
            </w:r>
            <w:r w:rsidR="00B3029D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615</w:t>
            </w:r>
          </w:p>
        </w:tc>
        <w:tc>
          <w:tcPr>
            <w:tcW w:w="14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A66DC3" w14:textId="721AB0C1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38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404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514</w:t>
            </w:r>
          </w:p>
        </w:tc>
        <w:tc>
          <w:tcPr>
            <w:tcW w:w="16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CD8A44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93.34</w:t>
            </w:r>
          </w:p>
        </w:tc>
        <w:tc>
          <w:tcPr>
            <w:tcW w:w="1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3E0911" w14:textId="31D03920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23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555</w:t>
            </w:r>
          </w:p>
        </w:tc>
        <w:tc>
          <w:tcPr>
            <w:tcW w:w="16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EE8F68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88.50</w:t>
            </w:r>
          </w:p>
        </w:tc>
        <w:tc>
          <w:tcPr>
            <w:tcW w:w="9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0049C8" w14:textId="335C7DC3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24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926</w:t>
            </w:r>
          </w:p>
        </w:tc>
        <w:tc>
          <w:tcPr>
            <w:tcW w:w="1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1B5A4F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93.65</w:t>
            </w:r>
          </w:p>
        </w:tc>
      </w:tr>
      <w:tr w:rsidR="00275552" w:rsidRPr="00FC6C37" w14:paraId="24AFE8A5" w14:textId="77777777" w:rsidTr="00275552">
        <w:trPr>
          <w:trHeight w:val="260"/>
        </w:trPr>
        <w:tc>
          <w:tcPr>
            <w:tcW w:w="495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F6857D" w14:textId="77777777" w:rsidR="00275552" w:rsidRPr="00FC6C37" w:rsidRDefault="00275552" w:rsidP="00275552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6BE8B0" w14:textId="7A56E3F4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&gt;1</w:t>
            </w:r>
            <w:r w:rsidR="00B040D0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 k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b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CA62AF" w14:textId="4E373D35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13</w:t>
            </w:r>
            <w:r w:rsidR="00B3029D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921</w:t>
            </w:r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3896A2" w14:textId="04FBC085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29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512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512</w:t>
            </w:r>
          </w:p>
        </w:tc>
        <w:tc>
          <w:tcPr>
            <w:tcW w:w="16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0F7B47F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93.55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D43857" w14:textId="1C2C5479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12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256</w:t>
            </w:r>
          </w:p>
        </w:tc>
        <w:tc>
          <w:tcPr>
            <w:tcW w:w="16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823107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88.03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69FC811" w14:textId="7E5169B1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13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048</w:t>
            </w:r>
          </w:p>
        </w:tc>
        <w:tc>
          <w:tcPr>
            <w:tcW w:w="154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ACAE495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93.72</w:t>
            </w:r>
          </w:p>
        </w:tc>
      </w:tr>
      <w:tr w:rsidR="00275552" w:rsidRPr="00FC6C37" w14:paraId="748D4062" w14:textId="77777777" w:rsidTr="00275552">
        <w:trPr>
          <w:trHeight w:val="260"/>
        </w:trPr>
        <w:tc>
          <w:tcPr>
            <w:tcW w:w="495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B7CC47B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L</w:t>
            </w:r>
          </w:p>
        </w:tc>
        <w:tc>
          <w:tcPr>
            <w:tcW w:w="11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C8A618C" w14:textId="69706C59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&gt;200</w:t>
            </w:r>
            <w:r w:rsidR="00B040D0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bp</w:t>
            </w:r>
          </w:p>
        </w:tc>
        <w:tc>
          <w:tcPr>
            <w:tcW w:w="112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3CD20E8" w14:textId="3833EF73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44</w:t>
            </w:r>
            <w:r w:rsidR="00B3029D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250</w:t>
            </w: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745773" w14:textId="49157114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19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639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492</w:t>
            </w:r>
          </w:p>
        </w:tc>
        <w:tc>
          <w:tcPr>
            <w:tcW w:w="16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4B914C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93.65</w:t>
            </w:r>
          </w:p>
        </w:tc>
        <w:tc>
          <w:tcPr>
            <w:tcW w:w="112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11E520" w14:textId="6BB1633F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40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173</w:t>
            </w:r>
          </w:p>
        </w:tc>
        <w:tc>
          <w:tcPr>
            <w:tcW w:w="16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8FF8A2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90.78</w:t>
            </w:r>
          </w:p>
        </w:tc>
        <w:tc>
          <w:tcPr>
            <w:tcW w:w="95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4229EF" w14:textId="1450B2ED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42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214</w:t>
            </w:r>
          </w:p>
        </w:tc>
        <w:tc>
          <w:tcPr>
            <w:tcW w:w="154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4F6974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95.39</w:t>
            </w:r>
          </w:p>
        </w:tc>
      </w:tr>
      <w:tr w:rsidR="00275552" w:rsidRPr="00FC6C37" w14:paraId="5BD5DAC8" w14:textId="77777777" w:rsidTr="00275552">
        <w:trPr>
          <w:trHeight w:val="260"/>
        </w:trPr>
        <w:tc>
          <w:tcPr>
            <w:tcW w:w="495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9EBE71C" w14:textId="77777777" w:rsidR="00275552" w:rsidRPr="00FC6C37" w:rsidRDefault="00275552" w:rsidP="00275552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0E1296" w14:textId="18F97324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&gt;500</w:t>
            </w:r>
            <w:r w:rsidR="00B040D0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bp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8EBD02C" w14:textId="3B75D669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10</w:t>
            </w:r>
            <w:r w:rsidR="00B3029D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185</w:t>
            </w:r>
          </w:p>
        </w:tc>
        <w:tc>
          <w:tcPr>
            <w:tcW w:w="14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9DECFD" w14:textId="0AD958A4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595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297</w:t>
            </w:r>
          </w:p>
        </w:tc>
        <w:tc>
          <w:tcPr>
            <w:tcW w:w="16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A99B147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92.63</w:t>
            </w:r>
          </w:p>
        </w:tc>
        <w:tc>
          <w:tcPr>
            <w:tcW w:w="1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2C4F0" w14:textId="762B1063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041</w:t>
            </w:r>
          </w:p>
        </w:tc>
        <w:tc>
          <w:tcPr>
            <w:tcW w:w="16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BA0459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88.76</w:t>
            </w:r>
          </w:p>
        </w:tc>
        <w:tc>
          <w:tcPr>
            <w:tcW w:w="9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45D061" w14:textId="76ECD8E1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519</w:t>
            </w:r>
          </w:p>
        </w:tc>
        <w:tc>
          <w:tcPr>
            <w:tcW w:w="1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57F16E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93.46</w:t>
            </w:r>
          </w:p>
        </w:tc>
      </w:tr>
      <w:tr w:rsidR="00275552" w:rsidRPr="00FC6C37" w14:paraId="5AFC746A" w14:textId="77777777" w:rsidTr="00275552">
        <w:trPr>
          <w:trHeight w:val="260"/>
        </w:trPr>
        <w:tc>
          <w:tcPr>
            <w:tcW w:w="495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63711FC" w14:textId="77777777" w:rsidR="00275552" w:rsidRPr="00FC6C37" w:rsidRDefault="00275552" w:rsidP="00275552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9B9B687" w14:textId="7273EE9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&gt;1</w:t>
            </w:r>
            <w:r w:rsidR="00B040D0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 k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b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9C4BE8" w14:textId="4BF72336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</w:t>
            </w:r>
            <w:r w:rsidR="00B3029D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882</w:t>
            </w:r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18EEA7" w14:textId="58D3B988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648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094</w:t>
            </w:r>
          </w:p>
        </w:tc>
        <w:tc>
          <w:tcPr>
            <w:tcW w:w="16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68861AB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92.60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917D7A2" w14:textId="005BFF5D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518</w:t>
            </w:r>
          </w:p>
        </w:tc>
        <w:tc>
          <w:tcPr>
            <w:tcW w:w="16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B814A7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87.36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AFD2A5A" w14:textId="2C6F006A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684</w:t>
            </w:r>
          </w:p>
        </w:tc>
        <w:tc>
          <w:tcPr>
            <w:tcW w:w="154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D4E96CF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93.12</w:t>
            </w:r>
          </w:p>
        </w:tc>
      </w:tr>
      <w:tr w:rsidR="00275552" w:rsidRPr="00FC6C37" w14:paraId="33F94F2B" w14:textId="77777777" w:rsidTr="00275552">
        <w:trPr>
          <w:trHeight w:val="260"/>
        </w:trPr>
        <w:tc>
          <w:tcPr>
            <w:tcW w:w="495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20AF1F5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LP</w:t>
            </w:r>
          </w:p>
        </w:tc>
        <w:tc>
          <w:tcPr>
            <w:tcW w:w="11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F1099D" w14:textId="5F34217A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&gt;200</w:t>
            </w:r>
            <w:r w:rsidR="00B040D0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bp</w:t>
            </w:r>
          </w:p>
        </w:tc>
        <w:tc>
          <w:tcPr>
            <w:tcW w:w="112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0A9C0E" w14:textId="630EB2CB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58</w:t>
            </w:r>
            <w:r w:rsidR="00B3029D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660</w:t>
            </w: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11C4FE" w14:textId="65B2CD24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47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960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237</w:t>
            </w:r>
          </w:p>
        </w:tc>
        <w:tc>
          <w:tcPr>
            <w:tcW w:w="16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BEFA25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93.55</w:t>
            </w:r>
          </w:p>
        </w:tc>
        <w:tc>
          <w:tcPr>
            <w:tcW w:w="112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8F4E48" w14:textId="7242F318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52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641</w:t>
            </w:r>
          </w:p>
        </w:tc>
        <w:tc>
          <w:tcPr>
            <w:tcW w:w="16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BB0F47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89.73</w:t>
            </w:r>
          </w:p>
        </w:tc>
        <w:tc>
          <w:tcPr>
            <w:tcW w:w="95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845D894" w14:textId="396FA079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55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961</w:t>
            </w:r>
          </w:p>
        </w:tc>
        <w:tc>
          <w:tcPr>
            <w:tcW w:w="154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A92920A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95.39</w:t>
            </w:r>
          </w:p>
        </w:tc>
      </w:tr>
      <w:tr w:rsidR="00275552" w:rsidRPr="00FC6C37" w14:paraId="0CF513A7" w14:textId="77777777" w:rsidTr="00275552">
        <w:trPr>
          <w:trHeight w:val="260"/>
        </w:trPr>
        <w:tc>
          <w:tcPr>
            <w:tcW w:w="495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E5EEDAC" w14:textId="77777777" w:rsidR="00275552" w:rsidRPr="00FC6C37" w:rsidRDefault="00275552" w:rsidP="00275552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D0E383" w14:textId="6DF52AB2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&gt;500</w:t>
            </w:r>
            <w:r w:rsidR="00B040D0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bp</w:t>
            </w:r>
          </w:p>
        </w:tc>
        <w:tc>
          <w:tcPr>
            <w:tcW w:w="11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B4CE2A" w14:textId="45EE1054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25</w:t>
            </w:r>
            <w:r w:rsidR="00B3029D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779</w:t>
            </w:r>
          </w:p>
        </w:tc>
        <w:tc>
          <w:tcPr>
            <w:tcW w:w="149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55F639" w14:textId="2DFF5818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37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859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639</w:t>
            </w:r>
          </w:p>
        </w:tc>
        <w:tc>
          <w:tcPr>
            <w:tcW w:w="16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D3E829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93.46</w:t>
            </w:r>
          </w:p>
        </w:tc>
        <w:tc>
          <w:tcPr>
            <w:tcW w:w="11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7E459C" w14:textId="0F623DA3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22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797</w:t>
            </w:r>
          </w:p>
        </w:tc>
        <w:tc>
          <w:tcPr>
            <w:tcW w:w="16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414DE9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88.43</w:t>
            </w:r>
          </w:p>
        </w:tc>
        <w:tc>
          <w:tcPr>
            <w:tcW w:w="9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56AE20" w14:textId="36508588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24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138</w:t>
            </w:r>
          </w:p>
        </w:tc>
        <w:tc>
          <w:tcPr>
            <w:tcW w:w="15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62CA3A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93.63</w:t>
            </w:r>
          </w:p>
        </w:tc>
      </w:tr>
      <w:tr w:rsidR="00275552" w:rsidRPr="00FC6C37" w14:paraId="0E046195" w14:textId="77777777" w:rsidTr="00275552">
        <w:trPr>
          <w:trHeight w:val="260"/>
        </w:trPr>
        <w:tc>
          <w:tcPr>
            <w:tcW w:w="495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FF9575" w14:textId="77777777" w:rsidR="00275552" w:rsidRPr="00FC6C37" w:rsidRDefault="00275552" w:rsidP="00275552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8156E49" w14:textId="649506DF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&gt;1</w:t>
            </w:r>
            <w:r w:rsidR="00B040D0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 k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b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934DCFB" w14:textId="736BAC53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13</w:t>
            </w:r>
            <w:r w:rsidR="00B3029D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513</w:t>
            </w:r>
          </w:p>
        </w:tc>
        <w:tc>
          <w:tcPr>
            <w:tcW w:w="14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0E69B2" w14:textId="7A4147AA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29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270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555</w:t>
            </w:r>
          </w:p>
        </w:tc>
        <w:tc>
          <w:tcPr>
            <w:tcW w:w="16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FF98358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93.79</w:t>
            </w:r>
          </w:p>
        </w:tc>
        <w:tc>
          <w:tcPr>
            <w:tcW w:w="11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308ADB" w14:textId="41FD0828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11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935</w:t>
            </w:r>
          </w:p>
        </w:tc>
        <w:tc>
          <w:tcPr>
            <w:tcW w:w="16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B4BBCC3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88.32</w:t>
            </w:r>
          </w:p>
        </w:tc>
        <w:tc>
          <w:tcPr>
            <w:tcW w:w="95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3957071" w14:textId="42B9C0E6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12</w:t>
            </w:r>
            <w:r w:rsidR="00A83A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694</w:t>
            </w:r>
          </w:p>
        </w:tc>
        <w:tc>
          <w:tcPr>
            <w:tcW w:w="154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7074C3C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93.93</w:t>
            </w:r>
          </w:p>
        </w:tc>
      </w:tr>
    </w:tbl>
    <w:p w14:paraId="5920450E" w14:textId="03CF93C7" w:rsidR="00275552" w:rsidRPr="00972B75" w:rsidRDefault="00070D50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Table S</w:t>
      </w:r>
      <w:r w:rsidR="00275552" w:rsidRPr="00FC6C37">
        <w:rPr>
          <w:rFonts w:ascii="Times New Roman" w:hAnsi="Times New Roman" w:cs="Times New Roman"/>
          <w:b/>
          <w:sz w:val="24"/>
          <w:szCs w:val="24"/>
        </w:rPr>
        <w:t>4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 w:rsidRPr="00FC6C3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75552" w:rsidRPr="00972B75">
        <w:rPr>
          <w:rFonts w:ascii="Times New Roman" w:hAnsi="Times New Roman" w:cs="Times New Roman"/>
          <w:b/>
          <w:sz w:val="24"/>
          <w:szCs w:val="24"/>
        </w:rPr>
        <w:t xml:space="preserve">Evaluation of </w:t>
      </w:r>
      <w:r w:rsidR="005C2657" w:rsidRPr="00972B75">
        <w:rPr>
          <w:rFonts w:ascii="Times New Roman" w:hAnsi="Times New Roman" w:cs="Times New Roman"/>
          <w:b/>
          <w:sz w:val="24"/>
          <w:szCs w:val="24"/>
        </w:rPr>
        <w:t xml:space="preserve">the </w:t>
      </w:r>
      <w:r w:rsidR="00275552" w:rsidRPr="00972B75">
        <w:rPr>
          <w:rFonts w:ascii="Times New Roman" w:hAnsi="Times New Roman" w:cs="Times New Roman"/>
          <w:b/>
          <w:sz w:val="24"/>
          <w:szCs w:val="24"/>
        </w:rPr>
        <w:t>quail genome</w:t>
      </w:r>
      <w:r w:rsidR="00744C63" w:rsidRPr="00972B75">
        <w:rPr>
          <w:rFonts w:ascii="Times New Roman" w:hAnsi="Times New Roman" w:cs="Times New Roman"/>
          <w:b/>
          <w:sz w:val="24"/>
          <w:szCs w:val="24"/>
        </w:rPr>
        <w:t xml:space="preserve"> assembly</w:t>
      </w:r>
      <w:r w:rsidR="00ED7428">
        <w:rPr>
          <w:rFonts w:ascii="Times New Roman" w:hAnsi="Times New Roman" w:cs="Times New Roman"/>
          <w:b/>
          <w:sz w:val="24"/>
          <w:szCs w:val="24"/>
        </w:rPr>
        <w:t xml:space="preserve"> using </w:t>
      </w:r>
      <w:r w:rsidR="00C961EB" w:rsidRPr="00972B75">
        <w:rPr>
          <w:rFonts w:ascii="Times New Roman" w:hAnsi="Times New Roman" w:cs="Times New Roman"/>
          <w:b/>
          <w:i/>
          <w:sz w:val="24"/>
          <w:szCs w:val="24"/>
        </w:rPr>
        <w:t>d</w:t>
      </w:r>
      <w:r w:rsidR="00275552" w:rsidRPr="00972B75">
        <w:rPr>
          <w:rFonts w:ascii="Times New Roman" w:hAnsi="Times New Roman" w:cs="Times New Roman"/>
          <w:b/>
          <w:i/>
          <w:sz w:val="24"/>
          <w:szCs w:val="24"/>
        </w:rPr>
        <w:t>e</w:t>
      </w:r>
      <w:r w:rsidR="00C961EB" w:rsidRPr="00972B75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275552" w:rsidRPr="00972B75">
        <w:rPr>
          <w:rFonts w:ascii="Times New Roman" w:hAnsi="Times New Roman" w:cs="Times New Roman"/>
          <w:b/>
          <w:i/>
          <w:sz w:val="24"/>
          <w:szCs w:val="24"/>
        </w:rPr>
        <w:t>novo</w:t>
      </w:r>
      <w:r w:rsidR="00275552" w:rsidRPr="00972B75">
        <w:rPr>
          <w:rFonts w:ascii="Times New Roman" w:hAnsi="Times New Roman" w:cs="Times New Roman"/>
          <w:b/>
          <w:sz w:val="24"/>
          <w:szCs w:val="24"/>
        </w:rPr>
        <w:t xml:space="preserve"> assmbly of RNA</w:t>
      </w:r>
      <w:r w:rsidR="00C961EB" w:rsidRPr="00972B75">
        <w:rPr>
          <w:rFonts w:ascii="Times New Roman" w:hAnsi="Times New Roman" w:cs="Times New Roman"/>
          <w:b/>
          <w:sz w:val="24"/>
          <w:szCs w:val="24"/>
        </w:rPr>
        <w:t>-Seq</w:t>
      </w:r>
      <w:r w:rsidR="00275552" w:rsidRPr="00972B75">
        <w:rPr>
          <w:rFonts w:ascii="Times New Roman" w:hAnsi="Times New Roman" w:cs="Times New Roman"/>
          <w:b/>
          <w:sz w:val="24"/>
          <w:szCs w:val="24"/>
        </w:rPr>
        <w:t xml:space="preserve"> reads</w:t>
      </w:r>
    </w:p>
    <w:p w14:paraId="4605FF34" w14:textId="77777777" w:rsidR="00275552" w:rsidRDefault="00275552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C896745" w14:textId="77777777" w:rsidR="00AD7B51" w:rsidRDefault="00AD7B51" w:rsidP="00AD7B51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 w:hint="eastAsia"/>
          <w:b/>
          <w:sz w:val="24"/>
          <w:szCs w:val="24"/>
        </w:rPr>
        <w:lastRenderedPageBreak/>
        <w:t xml:space="preserve">Table S5. </w:t>
      </w:r>
      <w:r w:rsidRPr="00972B75">
        <w:rPr>
          <w:rFonts w:ascii="Times New Roman" w:hAnsi="Times New Roman" w:cs="Times New Roman"/>
          <w:b/>
          <w:sz w:val="24"/>
          <w:szCs w:val="24"/>
        </w:rPr>
        <w:t>Evaluation of the quail genome assembly</w:t>
      </w:r>
      <w:r>
        <w:rPr>
          <w:rFonts w:ascii="Times New Roman" w:hAnsi="Times New Roman" w:cs="Times New Roman" w:hint="eastAsia"/>
          <w:b/>
          <w:sz w:val="24"/>
          <w:szCs w:val="24"/>
        </w:rPr>
        <w:t xml:space="preserve"> by using BUSCO</w:t>
      </w:r>
    </w:p>
    <w:tbl>
      <w:tblPr>
        <w:tblW w:w="8542" w:type="dxa"/>
        <w:tblLook w:val="04A0" w:firstRow="1" w:lastRow="0" w:firstColumn="1" w:lastColumn="0" w:noHBand="0" w:noVBand="1"/>
      </w:tblPr>
      <w:tblGrid>
        <w:gridCol w:w="4173"/>
        <w:gridCol w:w="2489"/>
        <w:gridCol w:w="1880"/>
      </w:tblGrid>
      <w:tr w:rsidR="00AD7B51" w:rsidRPr="00FF627A" w14:paraId="2873AED2" w14:textId="77777777" w:rsidTr="00810BEF">
        <w:trPr>
          <w:trHeight w:val="324"/>
        </w:trPr>
        <w:tc>
          <w:tcPr>
            <w:tcW w:w="4173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4B98D6" w14:textId="77777777" w:rsidR="00AD7B51" w:rsidRPr="00FF627A" w:rsidRDefault="00AD7B51" w:rsidP="00810BEF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F627A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>Description</w:t>
            </w:r>
          </w:p>
        </w:tc>
        <w:tc>
          <w:tcPr>
            <w:tcW w:w="2489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5330A42" w14:textId="77777777" w:rsidR="00AD7B51" w:rsidRPr="00FF627A" w:rsidRDefault="00AD7B51" w:rsidP="00810BEF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F627A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>Gene number</w:t>
            </w:r>
          </w:p>
        </w:tc>
        <w:tc>
          <w:tcPr>
            <w:tcW w:w="1880" w:type="dxa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1D4884" w14:textId="50E1DE0F" w:rsidR="00AD7B51" w:rsidRPr="00FF627A" w:rsidRDefault="00AD7B51" w:rsidP="00810BEF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F627A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>Percent</w:t>
            </w:r>
            <w:r w:rsidR="00C354A0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 xml:space="preserve"> </w:t>
            </w:r>
            <w:r w:rsidRPr="00FF627A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>(%)</w:t>
            </w:r>
          </w:p>
        </w:tc>
      </w:tr>
      <w:tr w:rsidR="00AD7B51" w:rsidRPr="00FF627A" w14:paraId="11C0BD77" w14:textId="77777777" w:rsidTr="00810BEF">
        <w:trPr>
          <w:trHeight w:val="306"/>
        </w:trPr>
        <w:tc>
          <w:tcPr>
            <w:tcW w:w="4173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90670F9" w14:textId="77777777" w:rsidR="00AD7B51" w:rsidRPr="00FF627A" w:rsidRDefault="00AD7B51" w:rsidP="00810BEF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F627A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>Complete BUSCOs (C)</w:t>
            </w:r>
          </w:p>
        </w:tc>
        <w:tc>
          <w:tcPr>
            <w:tcW w:w="2489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28F3A0" w14:textId="77777777" w:rsidR="00AD7B51" w:rsidRPr="00FF627A" w:rsidRDefault="00AD7B51" w:rsidP="00810BEF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F627A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>2491</w:t>
            </w:r>
          </w:p>
        </w:tc>
        <w:tc>
          <w:tcPr>
            <w:tcW w:w="1880" w:type="dxa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916FBA5" w14:textId="77777777" w:rsidR="00AD7B51" w:rsidRPr="00FF627A" w:rsidRDefault="00AD7B51" w:rsidP="00810BEF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F627A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 xml:space="preserve">96.33 </w:t>
            </w:r>
          </w:p>
        </w:tc>
      </w:tr>
      <w:tr w:rsidR="00AD7B51" w:rsidRPr="00FF627A" w14:paraId="537610C8" w14:textId="77777777" w:rsidTr="00810BEF">
        <w:trPr>
          <w:trHeight w:val="613"/>
        </w:trPr>
        <w:tc>
          <w:tcPr>
            <w:tcW w:w="4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A312D83" w14:textId="77777777" w:rsidR="00AD7B51" w:rsidRPr="00FF627A" w:rsidRDefault="00AD7B51" w:rsidP="00810BEF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F627A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>Complete and single-copy BUSCOs (S)</w:t>
            </w:r>
          </w:p>
        </w:tc>
        <w:tc>
          <w:tcPr>
            <w:tcW w:w="24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ABC5AB" w14:textId="77777777" w:rsidR="00AD7B51" w:rsidRPr="00FF627A" w:rsidRDefault="00AD7B51" w:rsidP="00810BEF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F627A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>2465</w:t>
            </w:r>
          </w:p>
        </w:tc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CB0B1C" w14:textId="77777777" w:rsidR="00AD7B51" w:rsidRPr="00FF627A" w:rsidRDefault="00AD7B51" w:rsidP="00810BEF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F627A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 xml:space="preserve">95.32 </w:t>
            </w:r>
          </w:p>
        </w:tc>
      </w:tr>
      <w:tr w:rsidR="00AD7B51" w:rsidRPr="00FF627A" w14:paraId="6A680860" w14:textId="77777777" w:rsidTr="00810BEF">
        <w:trPr>
          <w:trHeight w:val="613"/>
        </w:trPr>
        <w:tc>
          <w:tcPr>
            <w:tcW w:w="4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6E99CD" w14:textId="77777777" w:rsidR="00AD7B51" w:rsidRPr="00FF627A" w:rsidRDefault="00AD7B51" w:rsidP="00810BEF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F627A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>Complete and duplicated BUSCOs (D)</w:t>
            </w:r>
          </w:p>
        </w:tc>
        <w:tc>
          <w:tcPr>
            <w:tcW w:w="24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0F42CF" w14:textId="77777777" w:rsidR="00AD7B51" w:rsidRPr="00FF627A" w:rsidRDefault="00AD7B51" w:rsidP="00810BEF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F627A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>26</w:t>
            </w:r>
          </w:p>
        </w:tc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82EA6B" w14:textId="77777777" w:rsidR="00AD7B51" w:rsidRPr="00FF627A" w:rsidRDefault="00AD7B51" w:rsidP="00810BEF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F627A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 xml:space="preserve">1.01 </w:t>
            </w:r>
          </w:p>
        </w:tc>
      </w:tr>
      <w:tr w:rsidR="00AD7B51" w:rsidRPr="00FF627A" w14:paraId="20FBB4EE" w14:textId="77777777" w:rsidTr="00810BEF">
        <w:trPr>
          <w:trHeight w:val="306"/>
        </w:trPr>
        <w:tc>
          <w:tcPr>
            <w:tcW w:w="41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4162E3B" w14:textId="77777777" w:rsidR="00AD7B51" w:rsidRPr="00FF627A" w:rsidRDefault="00AD7B51" w:rsidP="00810BEF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F627A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>Fragmented BUSCOs (F)</w:t>
            </w:r>
          </w:p>
        </w:tc>
        <w:tc>
          <w:tcPr>
            <w:tcW w:w="248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F861BA" w14:textId="77777777" w:rsidR="00AD7B51" w:rsidRPr="00FF627A" w:rsidRDefault="00AD7B51" w:rsidP="00810BEF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F627A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>60</w:t>
            </w:r>
          </w:p>
        </w:tc>
        <w:tc>
          <w:tcPr>
            <w:tcW w:w="1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CA03AC" w14:textId="77777777" w:rsidR="00AD7B51" w:rsidRPr="00FF627A" w:rsidRDefault="00AD7B51" w:rsidP="00810BEF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F627A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 xml:space="preserve">2.32 </w:t>
            </w:r>
          </w:p>
        </w:tc>
      </w:tr>
      <w:tr w:rsidR="00AD7B51" w:rsidRPr="00FF627A" w14:paraId="5C5F5285" w14:textId="77777777" w:rsidTr="00810BEF">
        <w:trPr>
          <w:trHeight w:val="306"/>
        </w:trPr>
        <w:tc>
          <w:tcPr>
            <w:tcW w:w="4173" w:type="dxa"/>
            <w:tcBorders>
              <w:top w:val="nil"/>
              <w:left w:val="nil"/>
              <w:right w:val="nil"/>
            </w:tcBorders>
            <w:shd w:val="clear" w:color="auto" w:fill="auto"/>
            <w:vAlign w:val="center"/>
            <w:hideMark/>
          </w:tcPr>
          <w:p w14:paraId="7358C0F6" w14:textId="77777777" w:rsidR="00AD7B51" w:rsidRPr="00FF627A" w:rsidRDefault="00AD7B51" w:rsidP="00810BEF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F627A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>Missing BUSCOs (M)</w:t>
            </w:r>
          </w:p>
        </w:tc>
        <w:tc>
          <w:tcPr>
            <w:tcW w:w="2489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EF878B" w14:textId="77777777" w:rsidR="00AD7B51" w:rsidRPr="00FF627A" w:rsidRDefault="00AD7B51" w:rsidP="00810BEF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F627A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>35</w:t>
            </w:r>
          </w:p>
        </w:tc>
        <w:tc>
          <w:tcPr>
            <w:tcW w:w="188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62FA1CF" w14:textId="77777777" w:rsidR="00AD7B51" w:rsidRPr="00FF627A" w:rsidRDefault="00AD7B51" w:rsidP="00810BEF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F627A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 xml:space="preserve">1.35 </w:t>
            </w:r>
          </w:p>
        </w:tc>
      </w:tr>
      <w:tr w:rsidR="00AD7B51" w:rsidRPr="00FF627A" w14:paraId="14ABA114" w14:textId="77777777" w:rsidTr="00810BEF">
        <w:trPr>
          <w:trHeight w:val="631"/>
        </w:trPr>
        <w:tc>
          <w:tcPr>
            <w:tcW w:w="4173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vAlign w:val="center"/>
            <w:hideMark/>
          </w:tcPr>
          <w:p w14:paraId="4FEDADBA" w14:textId="77777777" w:rsidR="00AD7B51" w:rsidRPr="00FF627A" w:rsidRDefault="00AD7B51" w:rsidP="00810BEF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F627A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>Total BUSCO groups searched</w:t>
            </w:r>
          </w:p>
        </w:tc>
        <w:tc>
          <w:tcPr>
            <w:tcW w:w="2489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C2EAA9C" w14:textId="77777777" w:rsidR="00AD7B51" w:rsidRPr="00FF627A" w:rsidRDefault="00AD7B51" w:rsidP="00810BEF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F627A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>2586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5540E0B" w14:textId="77777777" w:rsidR="00AD7B51" w:rsidRPr="00FF627A" w:rsidRDefault="00AD7B51" w:rsidP="00810BEF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F627A"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 w:val="20"/>
                <w:szCs w:val="20"/>
              </w:rPr>
              <w:t xml:space="preserve">100.00 </w:t>
            </w:r>
          </w:p>
        </w:tc>
      </w:tr>
    </w:tbl>
    <w:p w14:paraId="111D4FC1" w14:textId="77777777" w:rsidR="00AD7B51" w:rsidRDefault="00AD7B51" w:rsidP="00EC2931">
      <w:pPr>
        <w:spacing w:line="360" w:lineRule="auto"/>
        <w:outlineLvl w:val="0"/>
        <w:rPr>
          <w:rFonts w:ascii="Times New Roman" w:hAnsi="Times New Roman" w:cs="Times New Roman"/>
          <w:b/>
          <w:sz w:val="24"/>
          <w:szCs w:val="24"/>
        </w:rPr>
      </w:pPr>
    </w:p>
    <w:p w14:paraId="6F1C54EA" w14:textId="7D10B1EF" w:rsidR="00275552" w:rsidRPr="00FC6C37" w:rsidRDefault="00070D50" w:rsidP="00EC2931">
      <w:pPr>
        <w:spacing w:line="360" w:lineRule="auto"/>
        <w:outlineLvl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Table S</w:t>
      </w:r>
      <w:r w:rsidR="00AD7B51">
        <w:rPr>
          <w:rFonts w:ascii="Times New Roman" w:hAnsi="Times New Roman" w:cs="Times New Roman" w:hint="eastAsia"/>
          <w:b/>
          <w:sz w:val="24"/>
          <w:szCs w:val="24"/>
        </w:rPr>
        <w:t>6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 w:rsidRPr="00FC6C37">
        <w:rPr>
          <w:rFonts w:ascii="Times New Roman" w:hAnsi="Times New Roman" w:cs="Times New Roman"/>
          <w:b/>
          <w:sz w:val="24"/>
          <w:szCs w:val="24"/>
        </w:rPr>
        <w:t xml:space="preserve"> Statistics of </w:t>
      </w:r>
      <w:r w:rsidR="000E016C" w:rsidRPr="000E016C">
        <w:rPr>
          <w:rFonts w:ascii="Times New Roman" w:hAnsi="Times New Roman" w:cs="Times New Roman"/>
          <w:b/>
          <w:sz w:val="24"/>
          <w:szCs w:val="24"/>
        </w:rPr>
        <w:t>transposable element</w:t>
      </w:r>
      <w:r w:rsidR="000E016C">
        <w:rPr>
          <w:rFonts w:ascii="Times New Roman" w:hAnsi="Times New Roman" w:cs="Times New Roman" w:hint="eastAsia"/>
          <w:b/>
          <w:sz w:val="24"/>
          <w:szCs w:val="24"/>
        </w:rPr>
        <w:t>(</w:t>
      </w:r>
      <w:r w:rsidR="00275552" w:rsidRPr="00FC6C37">
        <w:rPr>
          <w:rFonts w:ascii="Times New Roman" w:hAnsi="Times New Roman" w:cs="Times New Roman"/>
          <w:b/>
          <w:sz w:val="24"/>
          <w:szCs w:val="24"/>
        </w:rPr>
        <w:t>TE</w:t>
      </w:r>
      <w:r w:rsidR="000E016C">
        <w:rPr>
          <w:rFonts w:ascii="Times New Roman" w:hAnsi="Times New Roman" w:cs="Times New Roman" w:hint="eastAsia"/>
          <w:b/>
          <w:sz w:val="24"/>
          <w:szCs w:val="24"/>
        </w:rPr>
        <w:t>)</w:t>
      </w:r>
      <w:r w:rsidR="00275552" w:rsidRPr="00FC6C37">
        <w:rPr>
          <w:rFonts w:ascii="Times New Roman" w:hAnsi="Times New Roman" w:cs="Times New Roman"/>
          <w:b/>
          <w:sz w:val="24"/>
          <w:szCs w:val="24"/>
        </w:rPr>
        <w:t xml:space="preserve"> content in</w:t>
      </w:r>
      <w:r w:rsidR="0027555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31999">
        <w:rPr>
          <w:rFonts w:ascii="Times New Roman" w:hAnsi="Times New Roman" w:cs="Times New Roman"/>
          <w:b/>
          <w:sz w:val="24"/>
          <w:szCs w:val="24"/>
        </w:rPr>
        <w:t xml:space="preserve">the </w:t>
      </w:r>
      <w:r w:rsidR="00275552">
        <w:rPr>
          <w:rFonts w:ascii="Times New Roman" w:hAnsi="Times New Roman" w:cs="Times New Roman" w:hint="eastAsia"/>
          <w:b/>
          <w:sz w:val="24"/>
          <w:szCs w:val="24"/>
        </w:rPr>
        <w:t>q</w:t>
      </w:r>
      <w:r w:rsidR="00275552" w:rsidRPr="00FC6C37">
        <w:rPr>
          <w:rFonts w:ascii="Times New Roman" w:hAnsi="Times New Roman" w:cs="Times New Roman"/>
          <w:b/>
          <w:sz w:val="24"/>
          <w:szCs w:val="24"/>
        </w:rPr>
        <w:t>uail genome</w:t>
      </w:r>
    </w:p>
    <w:tbl>
      <w:tblPr>
        <w:tblW w:w="5161" w:type="pct"/>
        <w:jc w:val="center"/>
        <w:tblLook w:val="04A0" w:firstRow="1" w:lastRow="0" w:firstColumn="1" w:lastColumn="0" w:noHBand="0" w:noVBand="1"/>
      </w:tblPr>
      <w:tblGrid>
        <w:gridCol w:w="1050"/>
        <w:gridCol w:w="1233"/>
        <w:gridCol w:w="666"/>
        <w:gridCol w:w="1442"/>
        <w:gridCol w:w="663"/>
        <w:gridCol w:w="1399"/>
        <w:gridCol w:w="756"/>
        <w:gridCol w:w="1233"/>
        <w:gridCol w:w="666"/>
      </w:tblGrid>
      <w:tr w:rsidR="00275552" w:rsidRPr="00FC6C37" w14:paraId="5017975C" w14:textId="77777777" w:rsidTr="00275552">
        <w:trPr>
          <w:trHeight w:val="329"/>
          <w:jc w:val="center"/>
        </w:trPr>
        <w:tc>
          <w:tcPr>
            <w:tcW w:w="614" w:type="pct"/>
            <w:vMerge w:val="restart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F28BD8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 xml:space="preserve">　</w:t>
            </w: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Type</w:t>
            </w:r>
          </w:p>
        </w:tc>
        <w:tc>
          <w:tcPr>
            <w:tcW w:w="1111" w:type="pct"/>
            <w:gridSpan w:val="2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EBBA9A" w14:textId="77777777" w:rsidR="00275552" w:rsidRPr="00FC6C37" w:rsidRDefault="00275552" w:rsidP="00275552">
            <w:pPr>
              <w:pStyle w:val="aa"/>
              <w:widowControl/>
              <w:ind w:firstLineChars="0" w:firstLine="0"/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</w:pP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Repbase TEs</w:t>
            </w:r>
          </w:p>
        </w:tc>
        <w:tc>
          <w:tcPr>
            <w:tcW w:w="1053" w:type="pct"/>
            <w:gridSpan w:val="2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629DAE" w14:textId="29DD2EB2" w:rsidR="00275552" w:rsidRPr="00FC6C37" w:rsidRDefault="00636058" w:rsidP="00275552">
            <w:pPr>
              <w:pStyle w:val="aa"/>
              <w:widowControl/>
              <w:ind w:firstLineChars="0" w:firstLine="0"/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</w:pPr>
            <w:r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P</w:t>
            </w:r>
            <w:r w:rsidR="003669D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redicted</w:t>
            </w:r>
            <w:r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 xml:space="preserve"> </w:t>
            </w:r>
            <w:r w:rsidR="00275552"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TE prote</w:t>
            </w:r>
            <w:r w:rsidR="00372950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i</w:t>
            </w:r>
            <w:r w:rsidR="00275552"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ns</w:t>
            </w:r>
          </w:p>
        </w:tc>
        <w:tc>
          <w:tcPr>
            <w:tcW w:w="1111" w:type="pct"/>
            <w:gridSpan w:val="2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48003D" w14:textId="5F0015E7" w:rsidR="00275552" w:rsidRPr="00372950" w:rsidRDefault="00275552" w:rsidP="00275552">
            <w:pPr>
              <w:pStyle w:val="aa"/>
              <w:widowControl/>
              <w:ind w:firstLineChars="0" w:firstLine="0"/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</w:pPr>
            <w:r w:rsidRPr="0096581D">
              <w:rPr>
                <w:rFonts w:eastAsia="宋体"/>
                <w:bCs/>
                <w:i/>
                <w:color w:val="000000"/>
                <w:sz w:val="20"/>
                <w:szCs w:val="20"/>
                <w:lang w:eastAsia="zh-CN"/>
              </w:rPr>
              <w:t>De novo</w:t>
            </w:r>
            <w:r w:rsidR="00372950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 xml:space="preserve"> predicted</w:t>
            </w:r>
            <w:r w:rsidR="003669D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 xml:space="preserve"> TEs</w:t>
            </w:r>
          </w:p>
        </w:tc>
        <w:tc>
          <w:tcPr>
            <w:tcW w:w="1111" w:type="pct"/>
            <w:gridSpan w:val="2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3E10CF" w14:textId="77777777" w:rsidR="00275552" w:rsidRPr="00FC6C37" w:rsidRDefault="00275552" w:rsidP="00275552">
            <w:pPr>
              <w:pStyle w:val="aa"/>
              <w:widowControl/>
              <w:ind w:firstLineChars="0" w:firstLine="0"/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</w:pP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Combined TEs</w:t>
            </w:r>
          </w:p>
        </w:tc>
      </w:tr>
      <w:tr w:rsidR="00275552" w:rsidRPr="00FC6C37" w14:paraId="620EB5FF" w14:textId="77777777" w:rsidTr="00275552">
        <w:trPr>
          <w:trHeight w:val="329"/>
          <w:jc w:val="center"/>
        </w:trPr>
        <w:tc>
          <w:tcPr>
            <w:tcW w:w="614" w:type="pct"/>
            <w:vMerge/>
            <w:tcBorders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168D2C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721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032A846" w14:textId="77777777" w:rsidR="00275552" w:rsidRPr="00FC6C37" w:rsidRDefault="00275552" w:rsidP="00275552">
            <w:pPr>
              <w:pStyle w:val="aa"/>
              <w:widowControl/>
              <w:ind w:firstLineChars="0" w:firstLine="0"/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</w:pP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Length (bp)</w:t>
            </w:r>
          </w:p>
        </w:tc>
        <w:tc>
          <w:tcPr>
            <w:tcW w:w="389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26E76B9" w14:textId="77777777" w:rsidR="00275552" w:rsidRPr="00FC6C37" w:rsidRDefault="00275552" w:rsidP="00275552">
            <w:pPr>
              <w:pStyle w:val="aa"/>
              <w:widowControl/>
              <w:ind w:firstLineChars="0" w:firstLine="0"/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</w:pP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(%)</w:t>
            </w:r>
          </w:p>
        </w:tc>
        <w:tc>
          <w:tcPr>
            <w:tcW w:w="721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CD6343" w14:textId="77777777" w:rsidR="00275552" w:rsidRPr="00FC6C37" w:rsidRDefault="00275552" w:rsidP="0096581D">
            <w:pPr>
              <w:pStyle w:val="aa"/>
              <w:widowControl/>
              <w:ind w:firstLineChars="0" w:firstLine="0"/>
              <w:jc w:val="right"/>
              <w:rPr>
                <w:rFonts w:eastAsia="宋体"/>
                <w:bCs/>
                <w:i/>
                <w:iCs/>
                <w:color w:val="000000"/>
                <w:sz w:val="20"/>
                <w:szCs w:val="20"/>
                <w:lang w:eastAsia="zh-CN"/>
              </w:rPr>
            </w:pP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Length (bp)</w:t>
            </w:r>
          </w:p>
        </w:tc>
        <w:tc>
          <w:tcPr>
            <w:tcW w:w="331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C65C2D5" w14:textId="77777777" w:rsidR="00275552" w:rsidRPr="00FC6C37" w:rsidRDefault="00275552" w:rsidP="00275552">
            <w:pPr>
              <w:pStyle w:val="aa"/>
              <w:widowControl/>
              <w:ind w:firstLineChars="0" w:firstLine="0"/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</w:pP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(%)</w:t>
            </w:r>
          </w:p>
        </w:tc>
        <w:tc>
          <w:tcPr>
            <w:tcW w:w="721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F00F6A" w14:textId="77777777" w:rsidR="00275552" w:rsidRPr="00FC6C37" w:rsidRDefault="00275552" w:rsidP="0096581D">
            <w:pPr>
              <w:pStyle w:val="aa"/>
              <w:widowControl/>
              <w:ind w:firstLineChars="0" w:firstLine="0"/>
              <w:jc w:val="right"/>
              <w:rPr>
                <w:rFonts w:eastAsia="宋体"/>
                <w:bCs/>
                <w:i/>
                <w:iCs/>
                <w:color w:val="000000"/>
                <w:sz w:val="20"/>
                <w:szCs w:val="20"/>
                <w:lang w:eastAsia="zh-CN"/>
              </w:rPr>
            </w:pP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Length (bp)</w:t>
            </w:r>
          </w:p>
        </w:tc>
        <w:tc>
          <w:tcPr>
            <w:tcW w:w="389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28C2B87" w14:textId="77777777" w:rsidR="00275552" w:rsidRPr="00FC6C37" w:rsidRDefault="00275552" w:rsidP="00275552">
            <w:pPr>
              <w:pStyle w:val="aa"/>
              <w:widowControl/>
              <w:ind w:firstLineChars="0" w:firstLine="0"/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</w:pP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(%)</w:t>
            </w:r>
          </w:p>
        </w:tc>
        <w:tc>
          <w:tcPr>
            <w:tcW w:w="721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6EA199" w14:textId="77777777" w:rsidR="00275552" w:rsidRPr="00FC6C37" w:rsidRDefault="00275552" w:rsidP="00150901">
            <w:pPr>
              <w:pStyle w:val="aa"/>
              <w:widowControl/>
              <w:ind w:firstLineChars="0" w:firstLine="0"/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</w:pP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Length (bp)</w:t>
            </w:r>
          </w:p>
        </w:tc>
        <w:tc>
          <w:tcPr>
            <w:tcW w:w="389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3A5655" w14:textId="77777777" w:rsidR="00275552" w:rsidRPr="00FC6C37" w:rsidRDefault="00275552" w:rsidP="00275552">
            <w:pPr>
              <w:pStyle w:val="aa"/>
              <w:widowControl/>
              <w:ind w:firstLineChars="0" w:firstLine="0"/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</w:pP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 xml:space="preserve">(%) </w:t>
            </w:r>
          </w:p>
        </w:tc>
      </w:tr>
      <w:tr w:rsidR="00275552" w:rsidRPr="00FC6C37" w14:paraId="1EB26C61" w14:textId="77777777" w:rsidTr="00275552">
        <w:trPr>
          <w:trHeight w:val="355"/>
          <w:jc w:val="center"/>
        </w:trPr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68DD89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DNA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707D22B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11182662</w:t>
            </w:r>
          </w:p>
        </w:tc>
        <w:tc>
          <w:tcPr>
            <w:tcW w:w="3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16B010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1.07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6D13C7" w14:textId="06E525B9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</w:t>
            </w:r>
            <w:r w:rsidR="008E799B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745</w:t>
            </w:r>
            <w:r w:rsidR="008E799B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517</w:t>
            </w:r>
          </w:p>
        </w:tc>
        <w:tc>
          <w:tcPr>
            <w:tcW w:w="3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29C9B73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0.26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0479AC" w14:textId="30B40234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</w:t>
            </w:r>
            <w:r w:rsidR="00430121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058</w:t>
            </w:r>
            <w:r w:rsidR="001F517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540</w:t>
            </w:r>
          </w:p>
        </w:tc>
        <w:tc>
          <w:tcPr>
            <w:tcW w:w="3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BC8EBB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0.87 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FBC6E35" w14:textId="38B4CFD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15</w:t>
            </w:r>
            <w:r w:rsidR="001F517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168</w:t>
            </w:r>
            <w:r w:rsidR="003669D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264</w:t>
            </w:r>
          </w:p>
        </w:tc>
        <w:tc>
          <w:tcPr>
            <w:tcW w:w="3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DCABAB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1.46 </w:t>
            </w:r>
          </w:p>
        </w:tc>
      </w:tr>
      <w:tr w:rsidR="00275552" w:rsidRPr="00FC6C37" w14:paraId="05E26B3D" w14:textId="77777777" w:rsidTr="00275552">
        <w:trPr>
          <w:trHeight w:val="355"/>
          <w:jc w:val="center"/>
        </w:trPr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F493FD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LINE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DE2713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60073991</w:t>
            </w:r>
          </w:p>
        </w:tc>
        <w:tc>
          <w:tcPr>
            <w:tcW w:w="3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8DFFC2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5.77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99990E" w14:textId="72571976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36</w:t>
            </w:r>
            <w:r w:rsidR="008E799B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747</w:t>
            </w:r>
            <w:r w:rsidR="008E799B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298</w:t>
            </w:r>
          </w:p>
        </w:tc>
        <w:tc>
          <w:tcPr>
            <w:tcW w:w="3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91974A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3.53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465A642" w14:textId="0A061219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85</w:t>
            </w:r>
            <w:r w:rsidR="00430121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671</w:t>
            </w:r>
            <w:r w:rsidR="001F517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803</w:t>
            </w:r>
          </w:p>
        </w:tc>
        <w:tc>
          <w:tcPr>
            <w:tcW w:w="3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A80A8A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8.24 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BA944CC" w14:textId="28057D5E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97</w:t>
            </w:r>
            <w:r w:rsidR="001F517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958</w:t>
            </w:r>
            <w:r w:rsidR="00877675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163</w:t>
            </w:r>
          </w:p>
        </w:tc>
        <w:tc>
          <w:tcPr>
            <w:tcW w:w="3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C118D5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9.42 </w:t>
            </w:r>
          </w:p>
        </w:tc>
      </w:tr>
      <w:tr w:rsidR="00275552" w:rsidRPr="00FC6C37" w14:paraId="64843D33" w14:textId="77777777" w:rsidTr="00275552">
        <w:trPr>
          <w:trHeight w:val="355"/>
          <w:jc w:val="center"/>
        </w:trPr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38BE0D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SINE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DDFF015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543290</w:t>
            </w:r>
          </w:p>
        </w:tc>
        <w:tc>
          <w:tcPr>
            <w:tcW w:w="3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0A3D08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0.05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D428DB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3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830484E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529DA6" w14:textId="20467412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324</w:t>
            </w:r>
            <w:r w:rsidR="001F517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176</w:t>
            </w:r>
          </w:p>
        </w:tc>
        <w:tc>
          <w:tcPr>
            <w:tcW w:w="3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769D74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0.03 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83552A" w14:textId="2B723794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857</w:t>
            </w:r>
            <w:r w:rsidR="00877675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353</w:t>
            </w:r>
          </w:p>
        </w:tc>
        <w:tc>
          <w:tcPr>
            <w:tcW w:w="3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6706FF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0.08 </w:t>
            </w:r>
          </w:p>
        </w:tc>
      </w:tr>
      <w:tr w:rsidR="00275552" w:rsidRPr="00FC6C37" w14:paraId="58D6A724" w14:textId="77777777" w:rsidTr="00275552">
        <w:trPr>
          <w:trHeight w:val="355"/>
          <w:jc w:val="center"/>
        </w:trPr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2CC231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LTR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22A486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12561168</w:t>
            </w:r>
          </w:p>
        </w:tc>
        <w:tc>
          <w:tcPr>
            <w:tcW w:w="3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C0E708A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1.20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001906" w14:textId="61595CFB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</w:t>
            </w:r>
            <w:r w:rsidR="008E799B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508</w:t>
            </w:r>
            <w:r w:rsidR="008E799B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751</w:t>
            </w:r>
          </w:p>
        </w:tc>
        <w:tc>
          <w:tcPr>
            <w:tcW w:w="3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CCF28B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0.24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0817F9B" w14:textId="44BF4D98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31</w:t>
            </w:r>
            <w:r w:rsidR="00430121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412</w:t>
            </w:r>
            <w:r w:rsidR="001F517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297</w:t>
            </w:r>
          </w:p>
        </w:tc>
        <w:tc>
          <w:tcPr>
            <w:tcW w:w="3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095798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3.02 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872267B" w14:textId="40A03E74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37</w:t>
            </w:r>
            <w:r w:rsidR="001F517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214</w:t>
            </w:r>
            <w:r w:rsidR="00877675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344</w:t>
            </w:r>
          </w:p>
        </w:tc>
        <w:tc>
          <w:tcPr>
            <w:tcW w:w="3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E3B025F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3.58 </w:t>
            </w:r>
          </w:p>
        </w:tc>
      </w:tr>
      <w:tr w:rsidR="00275552" w:rsidRPr="00FC6C37" w14:paraId="77089B9C" w14:textId="77777777" w:rsidTr="00275552">
        <w:trPr>
          <w:trHeight w:val="355"/>
          <w:jc w:val="center"/>
        </w:trPr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DD6E57F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Other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2F15AC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10609</w:t>
            </w:r>
          </w:p>
        </w:tc>
        <w:tc>
          <w:tcPr>
            <w:tcW w:w="3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5F4DD6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0.001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39E961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3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8BAF186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D07FDE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3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7C635E0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0D9E21" w14:textId="01200950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10</w:t>
            </w:r>
            <w:r w:rsidR="00877675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609</w:t>
            </w:r>
          </w:p>
        </w:tc>
        <w:tc>
          <w:tcPr>
            <w:tcW w:w="3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7823F8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</w:tr>
      <w:tr w:rsidR="00275552" w:rsidRPr="00FC6C37" w14:paraId="028BCA2E" w14:textId="77777777" w:rsidTr="00275552">
        <w:trPr>
          <w:trHeight w:val="355"/>
          <w:jc w:val="center"/>
        </w:trPr>
        <w:tc>
          <w:tcPr>
            <w:tcW w:w="61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46AA8E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Unknown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209DF3A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482870</w:t>
            </w:r>
          </w:p>
        </w:tc>
        <w:tc>
          <w:tcPr>
            <w:tcW w:w="3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FC5A583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0.04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6B6C94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33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0314961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D8B905" w14:textId="530A0994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</w:t>
            </w:r>
            <w:r w:rsidR="00430121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870</w:t>
            </w:r>
            <w:r w:rsidR="00430121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713</w:t>
            </w:r>
          </w:p>
        </w:tc>
        <w:tc>
          <w:tcPr>
            <w:tcW w:w="3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3EEA27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0.37 </w:t>
            </w:r>
          </w:p>
        </w:tc>
        <w:tc>
          <w:tcPr>
            <w:tcW w:w="72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EA9D3A0" w14:textId="5BE63C45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</w:t>
            </w:r>
            <w:r w:rsidR="001F517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353</w:t>
            </w:r>
            <w:r w:rsidR="001F517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497</w:t>
            </w:r>
          </w:p>
        </w:tc>
        <w:tc>
          <w:tcPr>
            <w:tcW w:w="38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288BE5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0.42 </w:t>
            </w:r>
          </w:p>
        </w:tc>
      </w:tr>
      <w:tr w:rsidR="00275552" w:rsidRPr="00FC6C37" w14:paraId="5F367759" w14:textId="77777777" w:rsidTr="00275552">
        <w:trPr>
          <w:trHeight w:val="355"/>
          <w:jc w:val="center"/>
        </w:trPr>
        <w:tc>
          <w:tcPr>
            <w:tcW w:w="614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7D7EF19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Total</w:t>
            </w:r>
          </w:p>
        </w:tc>
        <w:tc>
          <w:tcPr>
            <w:tcW w:w="721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1FC6841" w14:textId="77777777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83799678</w:t>
            </w:r>
          </w:p>
        </w:tc>
        <w:tc>
          <w:tcPr>
            <w:tcW w:w="389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384BC0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8.06</w:t>
            </w:r>
          </w:p>
        </w:tc>
        <w:tc>
          <w:tcPr>
            <w:tcW w:w="721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9BEB8D4" w14:textId="541AF778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41</w:t>
            </w:r>
            <w:r w:rsidR="008E799B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988</w:t>
            </w:r>
            <w:r w:rsidR="008E799B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136</w:t>
            </w:r>
          </w:p>
        </w:tc>
        <w:tc>
          <w:tcPr>
            <w:tcW w:w="331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C559B4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4.03</w:t>
            </w:r>
          </w:p>
        </w:tc>
        <w:tc>
          <w:tcPr>
            <w:tcW w:w="721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20F538A" w14:textId="5093F5D2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117</w:t>
            </w:r>
            <w:r w:rsidR="00430121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596</w:t>
            </w:r>
            <w:r w:rsidR="00430121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126</w:t>
            </w:r>
          </w:p>
        </w:tc>
        <w:tc>
          <w:tcPr>
            <w:tcW w:w="389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104A66E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11.31 </w:t>
            </w:r>
          </w:p>
        </w:tc>
        <w:tc>
          <w:tcPr>
            <w:tcW w:w="721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A71A6E0" w14:textId="72E5ED35" w:rsidR="00275552" w:rsidRPr="00FC6C37" w:rsidRDefault="00275552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i/>
                <w:i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128</w:t>
            </w:r>
            <w:r w:rsidR="001F517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731</w:t>
            </w:r>
            <w:r w:rsidR="001F517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999</w:t>
            </w:r>
          </w:p>
        </w:tc>
        <w:tc>
          <w:tcPr>
            <w:tcW w:w="389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51B9BD8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bookmarkStart w:id="23" w:name="OLE_LINK1"/>
            <w:bookmarkStart w:id="24" w:name="OLE_LINK2"/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12.38</w:t>
            </w:r>
            <w:bookmarkEnd w:id="23"/>
            <w:bookmarkEnd w:id="24"/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 xml:space="preserve"> </w:t>
            </w:r>
          </w:p>
        </w:tc>
      </w:tr>
    </w:tbl>
    <w:p w14:paraId="0669177E" w14:textId="77777777" w:rsidR="00995A61" w:rsidRPr="00FC6C37" w:rsidRDefault="00995A61" w:rsidP="00275552">
      <w:pPr>
        <w:spacing w:before="12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7E50231" w14:textId="04872706" w:rsidR="00275552" w:rsidRPr="00FC6C37" w:rsidRDefault="00070D50" w:rsidP="00EC2931">
      <w:pPr>
        <w:spacing w:line="360" w:lineRule="auto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25" w:name="OLE_LINK46"/>
      <w:bookmarkStart w:id="26" w:name="OLE_LINK47"/>
      <w:r>
        <w:rPr>
          <w:rFonts w:ascii="Times New Roman" w:hAnsi="Times New Roman" w:cs="Times New Roman"/>
          <w:b/>
          <w:sz w:val="24"/>
          <w:szCs w:val="24"/>
        </w:rPr>
        <w:t>Table S</w:t>
      </w:r>
      <w:r w:rsidR="00AD7B51">
        <w:rPr>
          <w:rFonts w:ascii="Times New Roman" w:hAnsi="Times New Roman" w:cs="Times New Roman" w:hint="eastAsia"/>
          <w:b/>
          <w:sz w:val="24"/>
          <w:szCs w:val="24"/>
        </w:rPr>
        <w:t>7</w:t>
      </w:r>
      <w:bookmarkEnd w:id="25"/>
      <w:bookmarkEnd w:id="26"/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 w:rsidRPr="00FC6C37">
        <w:rPr>
          <w:rFonts w:ascii="Times New Roman" w:hAnsi="Times New Roman" w:cs="Times New Roman"/>
          <w:b/>
          <w:sz w:val="24"/>
          <w:szCs w:val="24"/>
        </w:rPr>
        <w:t xml:space="preserve"> Summary of gene annotation</w:t>
      </w:r>
      <w:r w:rsidR="00995A61">
        <w:rPr>
          <w:rFonts w:ascii="Times New Roman" w:hAnsi="Times New Roman" w:cs="Times New Roman"/>
          <w:b/>
          <w:sz w:val="24"/>
          <w:szCs w:val="24"/>
        </w:rPr>
        <w:t>s</w:t>
      </w:r>
      <w:r w:rsidR="00275552" w:rsidRPr="00FC6C37">
        <w:rPr>
          <w:rFonts w:ascii="Times New Roman" w:hAnsi="Times New Roman" w:cs="Times New Roman"/>
          <w:b/>
          <w:sz w:val="24"/>
          <w:szCs w:val="24"/>
        </w:rPr>
        <w:t xml:space="preserve"> for the </w:t>
      </w:r>
      <w:r w:rsidR="00275552">
        <w:rPr>
          <w:rFonts w:ascii="Times New Roman" w:hAnsi="Times New Roman" w:cs="Times New Roman" w:hint="eastAsia"/>
          <w:b/>
          <w:sz w:val="24"/>
          <w:szCs w:val="24"/>
        </w:rPr>
        <w:t>q</w:t>
      </w:r>
      <w:r w:rsidR="00275552" w:rsidRPr="00FC6C37">
        <w:rPr>
          <w:rFonts w:ascii="Times New Roman" w:hAnsi="Times New Roman" w:cs="Times New Roman"/>
          <w:b/>
          <w:sz w:val="24"/>
          <w:szCs w:val="24"/>
        </w:rPr>
        <w:t>uail genome</w:t>
      </w:r>
    </w:p>
    <w:tbl>
      <w:tblPr>
        <w:tblW w:w="5588" w:type="pct"/>
        <w:jc w:val="center"/>
        <w:tblBorders>
          <w:top w:val="single" w:sz="8" w:space="0" w:color="auto"/>
          <w:bottom w:val="single" w:sz="8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02"/>
        <w:gridCol w:w="1669"/>
        <w:gridCol w:w="617"/>
        <w:gridCol w:w="815"/>
        <w:gridCol w:w="1135"/>
        <w:gridCol w:w="937"/>
        <w:gridCol w:w="55"/>
        <w:gridCol w:w="709"/>
        <w:gridCol w:w="46"/>
        <w:gridCol w:w="808"/>
        <w:gridCol w:w="1099"/>
        <w:gridCol w:w="32"/>
      </w:tblGrid>
      <w:tr w:rsidR="008A103B" w:rsidRPr="00FC6C37" w14:paraId="23B98BDF" w14:textId="77777777" w:rsidTr="0096581D">
        <w:trPr>
          <w:trHeight w:val="1431"/>
          <w:jc w:val="center"/>
        </w:trPr>
        <w:tc>
          <w:tcPr>
            <w:tcW w:w="841" w:type="pct"/>
            <w:tcBorders>
              <w:top w:val="single" w:sz="12" w:space="0" w:color="auto"/>
              <w:bottom w:val="single" w:sz="12" w:space="0" w:color="auto"/>
            </w:tcBorders>
          </w:tcPr>
          <w:p w14:paraId="4671E490" w14:textId="77777777" w:rsidR="00002608" w:rsidRDefault="00002608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</w:p>
          <w:p w14:paraId="2073BB83" w14:textId="46D80152" w:rsidR="006E30A5" w:rsidRPr="00FC6C37" w:rsidRDefault="006E30A5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Prediction Method</w:t>
            </w:r>
          </w:p>
        </w:tc>
        <w:tc>
          <w:tcPr>
            <w:tcW w:w="1200" w:type="pct"/>
            <w:gridSpan w:val="2"/>
            <w:tcBorders>
              <w:top w:val="single" w:sz="12" w:space="0" w:color="auto"/>
              <w:bottom w:val="single" w:sz="12" w:space="0" w:color="auto"/>
            </w:tcBorders>
          </w:tcPr>
          <w:p w14:paraId="4791DCF4" w14:textId="0FF40BC2" w:rsidR="006E30A5" w:rsidRPr="00FC6C37" w:rsidRDefault="006E30A5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</w:p>
          <w:p w14:paraId="41D65D99" w14:textId="77777777" w:rsidR="006E30A5" w:rsidRPr="00FC6C37" w:rsidRDefault="006E30A5" w:rsidP="00275552">
            <w:pPr>
              <w:widowControl/>
              <w:spacing w:line="360" w:lineRule="auto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</w:p>
          <w:p w14:paraId="57D19211" w14:textId="77777777" w:rsidR="006E30A5" w:rsidRPr="00FC6C37" w:rsidRDefault="006E30A5" w:rsidP="000F4D92">
            <w:pPr>
              <w:widowControl/>
              <w:spacing w:line="360" w:lineRule="auto"/>
              <w:ind w:firstLineChars="300" w:firstLine="600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Gene set</w:t>
            </w:r>
          </w:p>
        </w:tc>
        <w:tc>
          <w:tcPr>
            <w:tcW w:w="428" w:type="pct"/>
            <w:tcBorders>
              <w:top w:val="single" w:sz="12" w:space="0" w:color="auto"/>
              <w:bottom w:val="single" w:sz="12" w:space="0" w:color="auto"/>
            </w:tcBorders>
          </w:tcPr>
          <w:p w14:paraId="1DDD8E10" w14:textId="77777777" w:rsidR="006E30A5" w:rsidRPr="00FC6C37" w:rsidRDefault="006E30A5" w:rsidP="00275552">
            <w:pPr>
              <w:pStyle w:val="aa"/>
              <w:widowControl/>
              <w:ind w:firstLineChars="0" w:firstLine="0"/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</w:pPr>
          </w:p>
          <w:p w14:paraId="579FC744" w14:textId="77777777" w:rsidR="006E30A5" w:rsidRPr="00FC6C37" w:rsidRDefault="006E30A5" w:rsidP="00275552">
            <w:pPr>
              <w:pStyle w:val="aa"/>
              <w:widowControl/>
              <w:ind w:firstLineChars="0" w:firstLine="0"/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</w:pPr>
          </w:p>
          <w:p w14:paraId="27AC522C" w14:textId="7B6E1F7D" w:rsidR="006E30A5" w:rsidRPr="00FC6C37" w:rsidRDefault="006E30A5" w:rsidP="00275552">
            <w:pPr>
              <w:pStyle w:val="aa"/>
              <w:widowControl/>
              <w:ind w:firstLineChars="0" w:firstLine="0"/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</w:pP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N</w:t>
            </w:r>
            <w:r w:rsidR="00AB79A8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o.</w:t>
            </w:r>
          </w:p>
        </w:tc>
        <w:tc>
          <w:tcPr>
            <w:tcW w:w="596" w:type="pct"/>
            <w:tcBorders>
              <w:top w:val="single" w:sz="12" w:space="0" w:color="auto"/>
              <w:bottom w:val="single" w:sz="12" w:space="0" w:color="auto"/>
            </w:tcBorders>
          </w:tcPr>
          <w:p w14:paraId="18D92CFE" w14:textId="4ABAEE0E" w:rsidR="006E30A5" w:rsidRPr="00FC6C37" w:rsidRDefault="006E30A5" w:rsidP="00275552">
            <w:pPr>
              <w:pStyle w:val="aa"/>
              <w:widowControl/>
              <w:ind w:firstLineChars="0" w:firstLine="0"/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</w:pP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Av</w:t>
            </w:r>
            <w:r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g.</w:t>
            </w: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 xml:space="preserve"> transcript length (bp)</w:t>
            </w:r>
          </w:p>
        </w:tc>
        <w:tc>
          <w:tcPr>
            <w:tcW w:w="492" w:type="pct"/>
            <w:tcBorders>
              <w:top w:val="single" w:sz="12" w:space="0" w:color="auto"/>
              <w:bottom w:val="single" w:sz="12" w:space="0" w:color="auto"/>
            </w:tcBorders>
          </w:tcPr>
          <w:p w14:paraId="5E9FB8EE" w14:textId="004B5B71" w:rsidR="006E30A5" w:rsidRPr="00FC6C37" w:rsidRDefault="006E30A5" w:rsidP="00275552">
            <w:pPr>
              <w:pStyle w:val="aa"/>
              <w:widowControl/>
              <w:ind w:firstLineChars="0" w:firstLine="0"/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</w:pP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Av</w:t>
            </w:r>
            <w:r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g.</w:t>
            </w: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 xml:space="preserve"> CDS length (bp)</w:t>
            </w:r>
          </w:p>
        </w:tc>
        <w:tc>
          <w:tcPr>
            <w:tcW w:w="425" w:type="pct"/>
            <w:gridSpan w:val="3"/>
            <w:tcBorders>
              <w:top w:val="single" w:sz="12" w:space="0" w:color="auto"/>
              <w:bottom w:val="single" w:sz="12" w:space="0" w:color="auto"/>
            </w:tcBorders>
          </w:tcPr>
          <w:p w14:paraId="30866631" w14:textId="65FFB50C" w:rsidR="006E30A5" w:rsidRPr="00FC6C37" w:rsidRDefault="006E30A5" w:rsidP="00275552">
            <w:pPr>
              <w:pStyle w:val="aa"/>
              <w:widowControl/>
              <w:ind w:firstLineChars="0" w:firstLine="0"/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</w:pP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Av</w:t>
            </w:r>
            <w:r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g.</w:t>
            </w: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 xml:space="preserve"> </w:t>
            </w:r>
            <w:r w:rsidR="00AB79A8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n</w:t>
            </w:r>
            <w:r w:rsidR="00BA424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 xml:space="preserve">o. </w:t>
            </w: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exon</w:t>
            </w:r>
            <w:r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s</w:t>
            </w: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 xml:space="preserve"> per gene</w:t>
            </w:r>
          </w:p>
        </w:tc>
        <w:tc>
          <w:tcPr>
            <w:tcW w:w="424" w:type="pct"/>
            <w:tcBorders>
              <w:top w:val="single" w:sz="12" w:space="0" w:color="auto"/>
              <w:bottom w:val="single" w:sz="12" w:space="0" w:color="auto"/>
            </w:tcBorders>
          </w:tcPr>
          <w:p w14:paraId="2F0B3693" w14:textId="1DD173A4" w:rsidR="006E30A5" w:rsidRPr="00FC6C37" w:rsidRDefault="006E30A5" w:rsidP="00275552">
            <w:pPr>
              <w:pStyle w:val="aa"/>
              <w:widowControl/>
              <w:ind w:firstLineChars="0" w:firstLine="0"/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</w:pP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Av</w:t>
            </w:r>
            <w:r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g.</w:t>
            </w: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 xml:space="preserve"> exon length (bp)</w:t>
            </w:r>
          </w:p>
        </w:tc>
        <w:tc>
          <w:tcPr>
            <w:tcW w:w="594" w:type="pct"/>
            <w:gridSpan w:val="2"/>
            <w:tcBorders>
              <w:top w:val="single" w:sz="12" w:space="0" w:color="auto"/>
              <w:bottom w:val="single" w:sz="12" w:space="0" w:color="auto"/>
            </w:tcBorders>
          </w:tcPr>
          <w:p w14:paraId="5C3977E6" w14:textId="074E1A1F" w:rsidR="006E30A5" w:rsidRPr="00FC6C37" w:rsidRDefault="006E30A5" w:rsidP="00275552">
            <w:pPr>
              <w:pStyle w:val="aa"/>
              <w:widowControl/>
              <w:ind w:firstLineChars="0" w:firstLine="0"/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</w:pP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Av</w:t>
            </w:r>
            <w:r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>g.</w:t>
            </w:r>
            <w:r w:rsidRPr="00FC6C37">
              <w:rPr>
                <w:rFonts w:eastAsia="宋体"/>
                <w:bCs/>
                <w:color w:val="000000"/>
                <w:sz w:val="20"/>
                <w:szCs w:val="20"/>
                <w:lang w:eastAsia="zh-CN"/>
              </w:rPr>
              <w:t xml:space="preserve"> intron length (bp)</w:t>
            </w:r>
          </w:p>
        </w:tc>
      </w:tr>
      <w:tr w:rsidR="008A103B" w:rsidRPr="00FC6C37" w14:paraId="247A529C" w14:textId="77777777" w:rsidTr="0096581D">
        <w:trPr>
          <w:gridAfter w:val="1"/>
          <w:wAfter w:w="17" w:type="pct"/>
          <w:trHeight w:val="340"/>
          <w:jc w:val="center"/>
        </w:trPr>
        <w:tc>
          <w:tcPr>
            <w:tcW w:w="841" w:type="pct"/>
            <w:tcBorders>
              <w:top w:val="single" w:sz="12" w:space="0" w:color="auto"/>
            </w:tcBorders>
          </w:tcPr>
          <w:p w14:paraId="3886363B" w14:textId="24211A10" w:rsidR="008A103B" w:rsidRPr="006E30A5" w:rsidRDefault="008A103B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i/>
                <w:color w:val="000000"/>
                <w:kern w:val="0"/>
                <w:sz w:val="20"/>
                <w:szCs w:val="20"/>
              </w:rPr>
            </w:pPr>
            <w:r w:rsidRPr="002B6E1B">
              <w:rPr>
                <w:rFonts w:ascii="Times New Roman" w:eastAsia="宋体" w:hAnsi="Times New Roman" w:cs="Times New Roman"/>
                <w:b/>
                <w:bCs/>
                <w:i/>
                <w:color w:val="000000"/>
                <w:kern w:val="0"/>
                <w:sz w:val="20"/>
                <w:szCs w:val="20"/>
              </w:rPr>
              <w:t>De novo</w:t>
            </w:r>
          </w:p>
        </w:tc>
        <w:tc>
          <w:tcPr>
            <w:tcW w:w="876" w:type="pct"/>
            <w:tcBorders>
              <w:top w:val="single" w:sz="12" w:space="0" w:color="auto"/>
            </w:tcBorders>
          </w:tcPr>
          <w:p w14:paraId="139873F1" w14:textId="77777777" w:rsidR="008A103B" w:rsidRPr="00FC6C37" w:rsidRDefault="008A103B" w:rsidP="00275552">
            <w:pPr>
              <w:widowControl/>
              <w:spacing w:line="360" w:lineRule="auto"/>
              <w:jc w:val="left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AUGUSTUS</w:t>
            </w:r>
          </w:p>
        </w:tc>
        <w:tc>
          <w:tcPr>
            <w:tcW w:w="752" w:type="pct"/>
            <w:gridSpan w:val="2"/>
            <w:tcBorders>
              <w:top w:val="single" w:sz="12" w:space="0" w:color="auto"/>
            </w:tcBorders>
            <w:noWrap/>
            <w:vAlign w:val="center"/>
          </w:tcPr>
          <w:p w14:paraId="5AA4B027" w14:textId="77777777" w:rsidR="008A103B" w:rsidRPr="00FC6C37" w:rsidRDefault="008A103B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16,015</w:t>
            </w:r>
          </w:p>
        </w:tc>
        <w:tc>
          <w:tcPr>
            <w:tcW w:w="596" w:type="pct"/>
            <w:tcBorders>
              <w:top w:val="single" w:sz="12" w:space="0" w:color="auto"/>
            </w:tcBorders>
            <w:noWrap/>
            <w:vAlign w:val="center"/>
          </w:tcPr>
          <w:p w14:paraId="7B06AC92" w14:textId="61C575AF" w:rsidR="008A103B" w:rsidRPr="00FC6C37" w:rsidRDefault="008A103B" w:rsidP="00C34059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20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141.10</w:t>
            </w:r>
          </w:p>
        </w:tc>
        <w:tc>
          <w:tcPr>
            <w:tcW w:w="521" w:type="pct"/>
            <w:gridSpan w:val="2"/>
            <w:tcBorders>
              <w:top w:val="single" w:sz="12" w:space="0" w:color="auto"/>
            </w:tcBorders>
            <w:noWrap/>
            <w:vAlign w:val="center"/>
          </w:tcPr>
          <w:p w14:paraId="4A17462A" w14:textId="37B18591" w:rsidR="008A103B" w:rsidRPr="00FC6C37" w:rsidRDefault="008A103B" w:rsidP="00C34059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543.79</w:t>
            </w:r>
          </w:p>
        </w:tc>
        <w:tc>
          <w:tcPr>
            <w:tcW w:w="372" w:type="pct"/>
            <w:tcBorders>
              <w:top w:val="single" w:sz="12" w:space="0" w:color="auto"/>
            </w:tcBorders>
            <w:noWrap/>
            <w:vAlign w:val="center"/>
          </w:tcPr>
          <w:p w14:paraId="79EB8D19" w14:textId="77777777" w:rsidR="008A103B" w:rsidRPr="00FC6C37" w:rsidRDefault="008A103B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9.49</w:t>
            </w:r>
          </w:p>
        </w:tc>
        <w:tc>
          <w:tcPr>
            <w:tcW w:w="448" w:type="pct"/>
            <w:gridSpan w:val="2"/>
            <w:tcBorders>
              <w:top w:val="single" w:sz="12" w:space="0" w:color="auto"/>
            </w:tcBorders>
            <w:noWrap/>
            <w:vAlign w:val="center"/>
          </w:tcPr>
          <w:p w14:paraId="5C910219" w14:textId="77777777" w:rsidR="008A103B" w:rsidRPr="00FC6C37" w:rsidRDefault="008A103B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162.66</w:t>
            </w:r>
          </w:p>
        </w:tc>
        <w:tc>
          <w:tcPr>
            <w:tcW w:w="577" w:type="pct"/>
            <w:tcBorders>
              <w:top w:val="single" w:sz="12" w:space="0" w:color="auto"/>
            </w:tcBorders>
            <w:noWrap/>
            <w:vAlign w:val="center"/>
          </w:tcPr>
          <w:p w14:paraId="420A6966" w14:textId="60FE864A" w:rsidR="008A103B" w:rsidRPr="00FC6C37" w:rsidRDefault="008A103B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190.32</w:t>
            </w:r>
          </w:p>
        </w:tc>
      </w:tr>
      <w:tr w:rsidR="008A103B" w:rsidRPr="00FC6C37" w14:paraId="6847E261" w14:textId="77777777" w:rsidTr="0096581D">
        <w:trPr>
          <w:gridAfter w:val="1"/>
          <w:wAfter w:w="17" w:type="pct"/>
          <w:trHeight w:val="340"/>
          <w:jc w:val="center"/>
        </w:trPr>
        <w:tc>
          <w:tcPr>
            <w:tcW w:w="841" w:type="pct"/>
          </w:tcPr>
          <w:p w14:paraId="686C4568" w14:textId="77777777" w:rsidR="008A103B" w:rsidRPr="00FC6C37" w:rsidRDefault="008A103B" w:rsidP="00275552">
            <w:pPr>
              <w:widowControl/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876" w:type="pct"/>
          </w:tcPr>
          <w:p w14:paraId="771B3709" w14:textId="77777777" w:rsidR="008A103B" w:rsidRPr="00FC6C37" w:rsidRDefault="008A103B" w:rsidP="00275552">
            <w:pPr>
              <w:widowControl/>
              <w:spacing w:line="360" w:lineRule="auto"/>
              <w:jc w:val="left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GENSCAN</w:t>
            </w:r>
          </w:p>
        </w:tc>
        <w:tc>
          <w:tcPr>
            <w:tcW w:w="752" w:type="pct"/>
            <w:gridSpan w:val="2"/>
            <w:noWrap/>
            <w:vAlign w:val="center"/>
          </w:tcPr>
          <w:p w14:paraId="6A1B5811" w14:textId="77777777" w:rsidR="008A103B" w:rsidRPr="00FC6C37" w:rsidRDefault="008A103B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28,127</w:t>
            </w:r>
          </w:p>
        </w:tc>
        <w:tc>
          <w:tcPr>
            <w:tcW w:w="596" w:type="pct"/>
            <w:noWrap/>
            <w:vAlign w:val="center"/>
          </w:tcPr>
          <w:p w14:paraId="360E717F" w14:textId="22635931" w:rsidR="008A103B" w:rsidRPr="00FC6C37" w:rsidRDefault="008A103B" w:rsidP="00C34059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24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305.93</w:t>
            </w:r>
          </w:p>
        </w:tc>
        <w:tc>
          <w:tcPr>
            <w:tcW w:w="521" w:type="pct"/>
            <w:gridSpan w:val="2"/>
            <w:noWrap/>
            <w:vAlign w:val="center"/>
          </w:tcPr>
          <w:p w14:paraId="6324EF80" w14:textId="305DE8BD" w:rsidR="008A103B" w:rsidRPr="00FC6C37" w:rsidRDefault="008A103B" w:rsidP="00C34059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426.42</w:t>
            </w:r>
          </w:p>
        </w:tc>
        <w:tc>
          <w:tcPr>
            <w:tcW w:w="372" w:type="pct"/>
            <w:noWrap/>
            <w:vAlign w:val="center"/>
          </w:tcPr>
          <w:p w14:paraId="1B04DD97" w14:textId="77777777" w:rsidR="008A103B" w:rsidRPr="00FC6C37" w:rsidRDefault="008A103B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8.63</w:t>
            </w:r>
          </w:p>
        </w:tc>
        <w:tc>
          <w:tcPr>
            <w:tcW w:w="448" w:type="pct"/>
            <w:gridSpan w:val="2"/>
            <w:noWrap/>
            <w:vAlign w:val="center"/>
          </w:tcPr>
          <w:p w14:paraId="24B5A666" w14:textId="77777777" w:rsidR="008A103B" w:rsidRPr="00FC6C37" w:rsidRDefault="008A103B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165.21</w:t>
            </w:r>
          </w:p>
        </w:tc>
        <w:tc>
          <w:tcPr>
            <w:tcW w:w="577" w:type="pct"/>
            <w:noWrap/>
            <w:vAlign w:val="center"/>
          </w:tcPr>
          <w:p w14:paraId="67BD67E6" w14:textId="0978BDA2" w:rsidR="008A103B" w:rsidRPr="00FC6C37" w:rsidRDefault="008A103B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997.08</w:t>
            </w:r>
          </w:p>
        </w:tc>
      </w:tr>
      <w:tr w:rsidR="008A103B" w:rsidRPr="00FC6C37" w14:paraId="26F43E0B" w14:textId="77777777" w:rsidTr="0096581D">
        <w:trPr>
          <w:gridAfter w:val="1"/>
          <w:wAfter w:w="17" w:type="pct"/>
          <w:trHeight w:val="340"/>
          <w:jc w:val="center"/>
        </w:trPr>
        <w:tc>
          <w:tcPr>
            <w:tcW w:w="841" w:type="pct"/>
          </w:tcPr>
          <w:p w14:paraId="15B4F09D" w14:textId="7188E24E" w:rsidR="008A103B" w:rsidRPr="00FC6C37" w:rsidRDefault="008A103B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Homolog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y</w:t>
            </w:r>
          </w:p>
        </w:tc>
        <w:tc>
          <w:tcPr>
            <w:tcW w:w="876" w:type="pct"/>
          </w:tcPr>
          <w:p w14:paraId="1A0CBFBE" w14:textId="77777777" w:rsidR="008A103B" w:rsidRPr="006E30A5" w:rsidRDefault="008A103B" w:rsidP="00275552">
            <w:pPr>
              <w:widowControl/>
              <w:spacing w:line="360" w:lineRule="auto"/>
              <w:jc w:val="left"/>
              <w:rPr>
                <w:rFonts w:ascii="Times New Roman" w:hAnsi="Times New Roman" w:cs="Times New Roman"/>
                <w:i/>
                <w:color w:val="000000"/>
                <w:sz w:val="18"/>
                <w:szCs w:val="18"/>
              </w:rPr>
            </w:pPr>
            <w:r w:rsidRPr="0096581D">
              <w:rPr>
                <w:rFonts w:ascii="Times New Roman" w:eastAsia="宋体" w:hAnsi="Times New Roman" w:cs="Times New Roman"/>
                <w:b/>
                <w:bCs/>
                <w:i/>
                <w:color w:val="000000"/>
                <w:kern w:val="0"/>
                <w:sz w:val="20"/>
                <w:szCs w:val="20"/>
              </w:rPr>
              <w:t>H. sapiens</w:t>
            </w:r>
          </w:p>
        </w:tc>
        <w:tc>
          <w:tcPr>
            <w:tcW w:w="752" w:type="pct"/>
            <w:gridSpan w:val="2"/>
            <w:noWrap/>
            <w:vAlign w:val="center"/>
          </w:tcPr>
          <w:p w14:paraId="7624A85F" w14:textId="3B8BA5B7" w:rsidR="008A103B" w:rsidRPr="00FC6C37" w:rsidRDefault="008A103B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497</w:t>
            </w:r>
          </w:p>
        </w:tc>
        <w:tc>
          <w:tcPr>
            <w:tcW w:w="596" w:type="pct"/>
            <w:noWrap/>
            <w:vAlign w:val="center"/>
          </w:tcPr>
          <w:p w14:paraId="775C483C" w14:textId="49A75E4B" w:rsidR="008A103B" w:rsidRPr="00FC6C37" w:rsidRDefault="008A103B" w:rsidP="00C34059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493.44</w:t>
            </w:r>
          </w:p>
        </w:tc>
        <w:tc>
          <w:tcPr>
            <w:tcW w:w="521" w:type="pct"/>
            <w:gridSpan w:val="2"/>
            <w:noWrap/>
            <w:vAlign w:val="center"/>
          </w:tcPr>
          <w:p w14:paraId="2A4C0C3A" w14:textId="1DB66511" w:rsidR="008A103B" w:rsidRPr="00FC6C37" w:rsidRDefault="008A103B" w:rsidP="00C34059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423.18</w:t>
            </w:r>
          </w:p>
        </w:tc>
        <w:tc>
          <w:tcPr>
            <w:tcW w:w="372" w:type="pct"/>
            <w:noWrap/>
            <w:vAlign w:val="center"/>
          </w:tcPr>
          <w:p w14:paraId="427DCC3C" w14:textId="77777777" w:rsidR="008A103B" w:rsidRPr="00FC6C37" w:rsidRDefault="008A103B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8.23</w:t>
            </w:r>
          </w:p>
        </w:tc>
        <w:tc>
          <w:tcPr>
            <w:tcW w:w="448" w:type="pct"/>
            <w:gridSpan w:val="2"/>
            <w:noWrap/>
            <w:vAlign w:val="center"/>
          </w:tcPr>
          <w:p w14:paraId="6F10F85B" w14:textId="77777777" w:rsidR="008A103B" w:rsidRPr="00FC6C37" w:rsidRDefault="008A103B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173.02</w:t>
            </w:r>
          </w:p>
        </w:tc>
        <w:tc>
          <w:tcPr>
            <w:tcW w:w="577" w:type="pct"/>
            <w:noWrap/>
            <w:vAlign w:val="center"/>
          </w:tcPr>
          <w:p w14:paraId="79149DBC" w14:textId="129F6F2D" w:rsidR="008A103B" w:rsidRPr="00FC6C37" w:rsidRDefault="008A103B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085.74</w:t>
            </w:r>
          </w:p>
        </w:tc>
      </w:tr>
      <w:tr w:rsidR="008A103B" w:rsidRPr="00FC6C37" w14:paraId="0280A474" w14:textId="77777777" w:rsidTr="0096581D">
        <w:trPr>
          <w:gridAfter w:val="1"/>
          <w:wAfter w:w="17" w:type="pct"/>
          <w:trHeight w:val="340"/>
          <w:jc w:val="center"/>
        </w:trPr>
        <w:tc>
          <w:tcPr>
            <w:tcW w:w="841" w:type="pct"/>
          </w:tcPr>
          <w:p w14:paraId="0C22675B" w14:textId="77777777" w:rsidR="008A103B" w:rsidRPr="00FC6C37" w:rsidRDefault="008A103B" w:rsidP="00275552">
            <w:pPr>
              <w:spacing w:line="360" w:lineRule="auto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876" w:type="pct"/>
          </w:tcPr>
          <w:p w14:paraId="3CF015C8" w14:textId="77777777" w:rsidR="008A103B" w:rsidRPr="006E30A5" w:rsidRDefault="008A103B" w:rsidP="00275552">
            <w:pPr>
              <w:widowControl/>
              <w:spacing w:line="360" w:lineRule="auto"/>
              <w:jc w:val="left"/>
              <w:rPr>
                <w:rFonts w:ascii="Times New Roman" w:hAnsi="Times New Roman" w:cs="Times New Roman"/>
                <w:i/>
                <w:color w:val="000000"/>
                <w:sz w:val="18"/>
                <w:szCs w:val="18"/>
              </w:rPr>
            </w:pPr>
            <w:r w:rsidRPr="0096581D">
              <w:rPr>
                <w:rFonts w:ascii="Times New Roman" w:eastAsia="宋体" w:hAnsi="Times New Roman" w:cs="Times New Roman"/>
                <w:b/>
                <w:bCs/>
                <w:i/>
                <w:color w:val="000000"/>
                <w:kern w:val="0"/>
                <w:sz w:val="20"/>
                <w:szCs w:val="20"/>
              </w:rPr>
              <w:t>G. gallus</w:t>
            </w:r>
          </w:p>
        </w:tc>
        <w:tc>
          <w:tcPr>
            <w:tcW w:w="752" w:type="pct"/>
            <w:gridSpan w:val="2"/>
            <w:noWrap/>
            <w:vAlign w:val="center"/>
          </w:tcPr>
          <w:p w14:paraId="6180681B" w14:textId="77613B4A" w:rsidR="008A103B" w:rsidRPr="00FC6C37" w:rsidRDefault="008A103B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18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740</w:t>
            </w:r>
          </w:p>
        </w:tc>
        <w:tc>
          <w:tcPr>
            <w:tcW w:w="596" w:type="pct"/>
            <w:noWrap/>
            <w:vAlign w:val="center"/>
          </w:tcPr>
          <w:p w14:paraId="1626CB79" w14:textId="34D94E9F" w:rsidR="008A103B" w:rsidRPr="00FC6C37" w:rsidRDefault="008A103B" w:rsidP="00C34059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15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627.19</w:t>
            </w:r>
          </w:p>
        </w:tc>
        <w:tc>
          <w:tcPr>
            <w:tcW w:w="521" w:type="pct"/>
            <w:gridSpan w:val="2"/>
            <w:noWrap/>
            <w:vAlign w:val="center"/>
          </w:tcPr>
          <w:p w14:paraId="69589781" w14:textId="794FFECF" w:rsidR="008A103B" w:rsidRPr="00FC6C37" w:rsidRDefault="008A103B" w:rsidP="00C34059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381.76</w:t>
            </w:r>
          </w:p>
        </w:tc>
        <w:tc>
          <w:tcPr>
            <w:tcW w:w="372" w:type="pct"/>
            <w:noWrap/>
            <w:vAlign w:val="center"/>
          </w:tcPr>
          <w:p w14:paraId="06B912B3" w14:textId="77777777" w:rsidR="008A103B" w:rsidRPr="00FC6C37" w:rsidRDefault="008A103B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8.18</w:t>
            </w:r>
          </w:p>
        </w:tc>
        <w:tc>
          <w:tcPr>
            <w:tcW w:w="448" w:type="pct"/>
            <w:gridSpan w:val="2"/>
            <w:noWrap/>
            <w:vAlign w:val="center"/>
          </w:tcPr>
          <w:p w14:paraId="050F008C" w14:textId="77777777" w:rsidR="008A103B" w:rsidRPr="00FC6C37" w:rsidRDefault="008A103B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168.94</w:t>
            </w:r>
          </w:p>
        </w:tc>
        <w:tc>
          <w:tcPr>
            <w:tcW w:w="577" w:type="pct"/>
            <w:noWrap/>
            <w:vAlign w:val="center"/>
          </w:tcPr>
          <w:p w14:paraId="2B94B215" w14:textId="6EDF968C" w:rsidR="008A103B" w:rsidRPr="00FC6C37" w:rsidRDefault="008A103B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984.27</w:t>
            </w:r>
          </w:p>
        </w:tc>
      </w:tr>
      <w:tr w:rsidR="008A103B" w:rsidRPr="00FC6C37" w14:paraId="1D143FD6" w14:textId="77777777" w:rsidTr="0096581D">
        <w:trPr>
          <w:gridAfter w:val="1"/>
          <w:wAfter w:w="17" w:type="pct"/>
          <w:trHeight w:val="340"/>
          <w:jc w:val="center"/>
        </w:trPr>
        <w:tc>
          <w:tcPr>
            <w:tcW w:w="841" w:type="pct"/>
          </w:tcPr>
          <w:p w14:paraId="21ACE025" w14:textId="77777777" w:rsidR="008A103B" w:rsidRPr="00FC6C37" w:rsidRDefault="008A103B" w:rsidP="00275552">
            <w:pPr>
              <w:spacing w:line="360" w:lineRule="auto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876" w:type="pct"/>
          </w:tcPr>
          <w:p w14:paraId="36117D6C" w14:textId="7C1E2347" w:rsidR="008A103B" w:rsidRPr="006E30A5" w:rsidRDefault="008A103B" w:rsidP="00275552">
            <w:pPr>
              <w:widowControl/>
              <w:spacing w:line="360" w:lineRule="auto"/>
              <w:jc w:val="left"/>
              <w:rPr>
                <w:rFonts w:ascii="Times New Roman" w:hAnsi="Times New Roman" w:cs="Times New Roman"/>
                <w:i/>
                <w:color w:val="000000"/>
                <w:sz w:val="18"/>
                <w:szCs w:val="18"/>
              </w:rPr>
            </w:pPr>
            <w:r w:rsidRPr="0096581D">
              <w:rPr>
                <w:rFonts w:ascii="Times New Roman" w:eastAsia="宋体" w:hAnsi="Times New Roman" w:cs="Times New Roman"/>
                <w:b/>
                <w:bCs/>
                <w:i/>
                <w:color w:val="000000"/>
                <w:kern w:val="0"/>
                <w:sz w:val="20"/>
                <w:szCs w:val="20"/>
              </w:rPr>
              <w:t>M. gallopavo</w:t>
            </w:r>
          </w:p>
        </w:tc>
        <w:tc>
          <w:tcPr>
            <w:tcW w:w="752" w:type="pct"/>
            <w:gridSpan w:val="2"/>
            <w:noWrap/>
            <w:vAlign w:val="center"/>
          </w:tcPr>
          <w:p w14:paraId="5805645C" w14:textId="682C6F9B" w:rsidR="008A103B" w:rsidRPr="00FC6C37" w:rsidRDefault="008A103B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328</w:t>
            </w:r>
          </w:p>
        </w:tc>
        <w:tc>
          <w:tcPr>
            <w:tcW w:w="596" w:type="pct"/>
            <w:noWrap/>
            <w:vAlign w:val="center"/>
          </w:tcPr>
          <w:p w14:paraId="61E80C3D" w14:textId="0FA9E868" w:rsidR="008A103B" w:rsidRPr="00FC6C37" w:rsidRDefault="008A103B" w:rsidP="00C34059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18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358.50</w:t>
            </w:r>
          </w:p>
        </w:tc>
        <w:tc>
          <w:tcPr>
            <w:tcW w:w="521" w:type="pct"/>
            <w:gridSpan w:val="2"/>
            <w:noWrap/>
            <w:vAlign w:val="center"/>
          </w:tcPr>
          <w:p w14:paraId="1E2A72CE" w14:textId="0CEF4FE7" w:rsidR="008A103B" w:rsidRPr="00FC6C37" w:rsidRDefault="008A103B" w:rsidP="00C34059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398.49</w:t>
            </w:r>
          </w:p>
        </w:tc>
        <w:tc>
          <w:tcPr>
            <w:tcW w:w="372" w:type="pct"/>
            <w:noWrap/>
            <w:vAlign w:val="center"/>
          </w:tcPr>
          <w:p w14:paraId="5D82F8DD" w14:textId="77777777" w:rsidR="008A103B" w:rsidRPr="00FC6C37" w:rsidRDefault="008A103B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8.46</w:t>
            </w:r>
          </w:p>
        </w:tc>
        <w:tc>
          <w:tcPr>
            <w:tcW w:w="448" w:type="pct"/>
            <w:gridSpan w:val="2"/>
            <w:noWrap/>
            <w:vAlign w:val="center"/>
          </w:tcPr>
          <w:p w14:paraId="049220B0" w14:textId="77777777" w:rsidR="008A103B" w:rsidRPr="00FC6C37" w:rsidRDefault="008A103B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165.21</w:t>
            </w:r>
          </w:p>
        </w:tc>
        <w:tc>
          <w:tcPr>
            <w:tcW w:w="577" w:type="pct"/>
            <w:noWrap/>
            <w:vAlign w:val="center"/>
          </w:tcPr>
          <w:p w14:paraId="74FCB0B7" w14:textId="5AC912B5" w:rsidR="008A103B" w:rsidRPr="00FC6C37" w:rsidRDefault="008A103B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272.00</w:t>
            </w:r>
          </w:p>
        </w:tc>
      </w:tr>
      <w:tr w:rsidR="008A103B" w:rsidRPr="00FC6C37" w14:paraId="796E09AA" w14:textId="77777777" w:rsidTr="0096581D">
        <w:trPr>
          <w:gridAfter w:val="1"/>
          <w:wAfter w:w="17" w:type="pct"/>
          <w:trHeight w:val="340"/>
          <w:jc w:val="center"/>
        </w:trPr>
        <w:tc>
          <w:tcPr>
            <w:tcW w:w="841" w:type="pct"/>
          </w:tcPr>
          <w:p w14:paraId="58628C11" w14:textId="77777777" w:rsidR="008A103B" w:rsidRPr="00FC6C37" w:rsidRDefault="008A103B" w:rsidP="00275552">
            <w:pPr>
              <w:spacing w:line="360" w:lineRule="auto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876" w:type="pct"/>
          </w:tcPr>
          <w:p w14:paraId="6CF0051C" w14:textId="2B3C54ED" w:rsidR="008A103B" w:rsidRPr="006E30A5" w:rsidRDefault="008A103B" w:rsidP="00275552">
            <w:pPr>
              <w:widowControl/>
              <w:spacing w:line="360" w:lineRule="auto"/>
              <w:jc w:val="left"/>
              <w:rPr>
                <w:rFonts w:ascii="Times New Roman" w:hAnsi="Times New Roman" w:cs="Times New Roman"/>
                <w:i/>
                <w:color w:val="000000"/>
                <w:sz w:val="18"/>
                <w:szCs w:val="18"/>
              </w:rPr>
            </w:pPr>
            <w:r w:rsidRPr="0096581D">
              <w:rPr>
                <w:rFonts w:ascii="Times New Roman" w:eastAsia="宋体" w:hAnsi="Times New Roman" w:cs="Times New Roman"/>
                <w:b/>
                <w:bCs/>
                <w:i/>
                <w:color w:val="000000"/>
                <w:kern w:val="0"/>
                <w:sz w:val="20"/>
                <w:szCs w:val="20"/>
              </w:rPr>
              <w:t>A. platyrhynchos</w:t>
            </w:r>
          </w:p>
        </w:tc>
        <w:tc>
          <w:tcPr>
            <w:tcW w:w="752" w:type="pct"/>
            <w:gridSpan w:val="2"/>
            <w:noWrap/>
            <w:vAlign w:val="center"/>
          </w:tcPr>
          <w:p w14:paraId="4F00F8BC" w14:textId="0BC2728A" w:rsidR="008A103B" w:rsidRPr="00FC6C37" w:rsidRDefault="008A103B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062</w:t>
            </w:r>
          </w:p>
        </w:tc>
        <w:tc>
          <w:tcPr>
            <w:tcW w:w="596" w:type="pct"/>
            <w:noWrap/>
            <w:vAlign w:val="center"/>
          </w:tcPr>
          <w:p w14:paraId="73531DFC" w14:textId="7A7EF3B2" w:rsidR="008A103B" w:rsidRPr="00FC6C37" w:rsidRDefault="008A103B" w:rsidP="00C34059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17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527.16</w:t>
            </w:r>
          </w:p>
        </w:tc>
        <w:tc>
          <w:tcPr>
            <w:tcW w:w="521" w:type="pct"/>
            <w:gridSpan w:val="2"/>
            <w:noWrap/>
            <w:vAlign w:val="center"/>
          </w:tcPr>
          <w:p w14:paraId="56B236A5" w14:textId="53D8F868" w:rsidR="008A103B" w:rsidRPr="00FC6C37" w:rsidRDefault="008A103B" w:rsidP="00C34059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455.51</w:t>
            </w:r>
          </w:p>
        </w:tc>
        <w:tc>
          <w:tcPr>
            <w:tcW w:w="372" w:type="pct"/>
            <w:noWrap/>
            <w:vAlign w:val="center"/>
          </w:tcPr>
          <w:p w14:paraId="0DE73994" w14:textId="77777777" w:rsidR="008A103B" w:rsidRPr="00FC6C37" w:rsidRDefault="008A103B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8.93</w:t>
            </w:r>
          </w:p>
        </w:tc>
        <w:tc>
          <w:tcPr>
            <w:tcW w:w="448" w:type="pct"/>
            <w:gridSpan w:val="2"/>
            <w:noWrap/>
            <w:vAlign w:val="center"/>
          </w:tcPr>
          <w:p w14:paraId="7A9889E0" w14:textId="77777777" w:rsidR="008A103B" w:rsidRPr="00FC6C37" w:rsidRDefault="008A103B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163.04</w:t>
            </w:r>
          </w:p>
        </w:tc>
        <w:tc>
          <w:tcPr>
            <w:tcW w:w="577" w:type="pct"/>
            <w:noWrap/>
            <w:vAlign w:val="center"/>
          </w:tcPr>
          <w:p w14:paraId="48EE4F89" w14:textId="61473C19" w:rsidR="008A103B" w:rsidRPr="00FC6C37" w:rsidRDefault="008A103B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027.40</w:t>
            </w:r>
          </w:p>
        </w:tc>
      </w:tr>
      <w:tr w:rsidR="008A103B" w:rsidRPr="00FC6C37" w14:paraId="74875723" w14:textId="77777777" w:rsidTr="0096581D">
        <w:trPr>
          <w:gridAfter w:val="1"/>
          <w:wAfter w:w="17" w:type="pct"/>
          <w:trHeight w:val="340"/>
          <w:jc w:val="center"/>
        </w:trPr>
        <w:tc>
          <w:tcPr>
            <w:tcW w:w="841" w:type="pct"/>
          </w:tcPr>
          <w:p w14:paraId="567F313D" w14:textId="77777777" w:rsidR="008A103B" w:rsidRPr="00FC6C37" w:rsidRDefault="008A103B" w:rsidP="00275552">
            <w:pPr>
              <w:widowControl/>
              <w:spacing w:line="360" w:lineRule="auto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876" w:type="pct"/>
          </w:tcPr>
          <w:p w14:paraId="7AB58351" w14:textId="77777777" w:rsidR="008A103B" w:rsidRPr="006E30A5" w:rsidRDefault="008A103B" w:rsidP="00275552">
            <w:pPr>
              <w:widowControl/>
              <w:spacing w:line="360" w:lineRule="auto"/>
              <w:jc w:val="left"/>
              <w:rPr>
                <w:rFonts w:ascii="Times New Roman" w:hAnsi="Times New Roman" w:cs="Times New Roman"/>
                <w:i/>
                <w:color w:val="000000"/>
                <w:sz w:val="18"/>
                <w:szCs w:val="18"/>
              </w:rPr>
            </w:pPr>
            <w:r w:rsidRPr="0096581D">
              <w:rPr>
                <w:rFonts w:ascii="Times New Roman" w:eastAsia="宋体" w:hAnsi="Times New Roman" w:cs="Times New Roman"/>
                <w:b/>
                <w:bCs/>
                <w:i/>
                <w:color w:val="000000"/>
                <w:kern w:val="0"/>
                <w:sz w:val="20"/>
                <w:szCs w:val="20"/>
              </w:rPr>
              <w:t>T. guttata</w:t>
            </w:r>
          </w:p>
        </w:tc>
        <w:tc>
          <w:tcPr>
            <w:tcW w:w="752" w:type="pct"/>
            <w:gridSpan w:val="2"/>
            <w:noWrap/>
            <w:vAlign w:val="center"/>
          </w:tcPr>
          <w:p w14:paraId="207BC50C" w14:textId="3DB0DAD2" w:rsidR="008A103B" w:rsidRPr="00FC6C37" w:rsidRDefault="008A103B" w:rsidP="0096581D">
            <w:pPr>
              <w:widowControl/>
              <w:spacing w:line="360" w:lineRule="auto"/>
              <w:jc w:val="right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19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023</w:t>
            </w:r>
          </w:p>
        </w:tc>
        <w:tc>
          <w:tcPr>
            <w:tcW w:w="596" w:type="pct"/>
            <w:noWrap/>
            <w:vAlign w:val="center"/>
          </w:tcPr>
          <w:p w14:paraId="47431255" w14:textId="4CD637BA" w:rsidR="008A103B" w:rsidRPr="00FC6C37" w:rsidRDefault="008A103B" w:rsidP="00C34059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13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944.23</w:t>
            </w:r>
          </w:p>
        </w:tc>
        <w:tc>
          <w:tcPr>
            <w:tcW w:w="521" w:type="pct"/>
            <w:gridSpan w:val="2"/>
            <w:noWrap/>
            <w:vAlign w:val="center"/>
          </w:tcPr>
          <w:p w14:paraId="732330D3" w14:textId="45BE7D0E" w:rsidR="008A103B" w:rsidRPr="00FC6C37" w:rsidRDefault="008A103B" w:rsidP="00C34059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211.23</w:t>
            </w:r>
          </w:p>
        </w:tc>
        <w:tc>
          <w:tcPr>
            <w:tcW w:w="372" w:type="pct"/>
            <w:noWrap/>
            <w:vAlign w:val="center"/>
          </w:tcPr>
          <w:p w14:paraId="281508B6" w14:textId="77777777" w:rsidR="008A103B" w:rsidRPr="00FC6C37" w:rsidRDefault="008A103B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7.18</w:t>
            </w:r>
          </w:p>
        </w:tc>
        <w:tc>
          <w:tcPr>
            <w:tcW w:w="448" w:type="pct"/>
            <w:gridSpan w:val="2"/>
            <w:noWrap/>
            <w:vAlign w:val="center"/>
          </w:tcPr>
          <w:p w14:paraId="49FC03E9" w14:textId="77777777" w:rsidR="008A103B" w:rsidRPr="00FC6C37" w:rsidRDefault="008A103B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168.72</w:t>
            </w:r>
          </w:p>
        </w:tc>
        <w:tc>
          <w:tcPr>
            <w:tcW w:w="577" w:type="pct"/>
            <w:noWrap/>
            <w:vAlign w:val="center"/>
          </w:tcPr>
          <w:p w14:paraId="642EDAA8" w14:textId="78EAC2FC" w:rsidR="008A103B" w:rsidRPr="00FC6C37" w:rsidRDefault="008A103B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060.67</w:t>
            </w:r>
          </w:p>
        </w:tc>
      </w:tr>
      <w:tr w:rsidR="008A103B" w:rsidRPr="00FC6C37" w14:paraId="682B59D2" w14:textId="77777777" w:rsidTr="0096581D">
        <w:trPr>
          <w:trHeight w:val="340"/>
          <w:jc w:val="center"/>
        </w:trPr>
        <w:tc>
          <w:tcPr>
            <w:tcW w:w="841" w:type="pct"/>
          </w:tcPr>
          <w:p w14:paraId="1810166C" w14:textId="77777777" w:rsidR="006E30A5" w:rsidRPr="00FC6C37" w:rsidRDefault="006E30A5" w:rsidP="00275552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00" w:type="pct"/>
            <w:gridSpan w:val="2"/>
            <w:noWrap/>
          </w:tcPr>
          <w:p w14:paraId="0726E071" w14:textId="6890DA35" w:rsidR="006E30A5" w:rsidRPr="00FC6C37" w:rsidRDefault="006E30A5" w:rsidP="00275552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GLEAN</w:t>
            </w:r>
          </w:p>
        </w:tc>
        <w:tc>
          <w:tcPr>
            <w:tcW w:w="428" w:type="pct"/>
            <w:noWrap/>
            <w:vAlign w:val="center"/>
          </w:tcPr>
          <w:p w14:paraId="797CF2F0" w14:textId="44C77717" w:rsidR="006E30A5" w:rsidRPr="00FC6C37" w:rsidRDefault="006E30A5" w:rsidP="00C34059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</w:t>
            </w:r>
            <w:r w:rsidR="00291F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030</w:t>
            </w:r>
          </w:p>
        </w:tc>
        <w:tc>
          <w:tcPr>
            <w:tcW w:w="596" w:type="pct"/>
            <w:noWrap/>
            <w:vAlign w:val="center"/>
          </w:tcPr>
          <w:p w14:paraId="4980E19D" w14:textId="7A9AAA5B" w:rsidR="006E30A5" w:rsidRPr="00FC6C37" w:rsidRDefault="006E30A5" w:rsidP="00C34059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24</w:t>
            </w:r>
            <w:r w:rsidR="0005203A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599.20</w:t>
            </w:r>
          </w:p>
        </w:tc>
        <w:tc>
          <w:tcPr>
            <w:tcW w:w="492" w:type="pct"/>
            <w:noWrap/>
            <w:vAlign w:val="center"/>
          </w:tcPr>
          <w:p w14:paraId="705C2AC2" w14:textId="37D062AB" w:rsidR="006E30A5" w:rsidRPr="00FC6C37" w:rsidRDefault="006E30A5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673.01</w:t>
            </w:r>
          </w:p>
        </w:tc>
        <w:tc>
          <w:tcPr>
            <w:tcW w:w="425" w:type="pct"/>
            <w:gridSpan w:val="3"/>
            <w:noWrap/>
            <w:vAlign w:val="center"/>
          </w:tcPr>
          <w:p w14:paraId="1AE155CE" w14:textId="77777777" w:rsidR="006E30A5" w:rsidRPr="00FC6C37" w:rsidRDefault="006E30A5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10.20</w:t>
            </w:r>
          </w:p>
        </w:tc>
        <w:tc>
          <w:tcPr>
            <w:tcW w:w="424" w:type="pct"/>
            <w:noWrap/>
            <w:vAlign w:val="center"/>
          </w:tcPr>
          <w:p w14:paraId="51A58718" w14:textId="77777777" w:rsidR="006E30A5" w:rsidRPr="00FC6C37" w:rsidRDefault="006E30A5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164.00</w:t>
            </w:r>
          </w:p>
        </w:tc>
        <w:tc>
          <w:tcPr>
            <w:tcW w:w="594" w:type="pct"/>
            <w:gridSpan w:val="2"/>
            <w:noWrap/>
            <w:vAlign w:val="center"/>
          </w:tcPr>
          <w:p w14:paraId="563C7397" w14:textId="174CD096" w:rsidR="006E30A5" w:rsidRPr="00FC6C37" w:rsidRDefault="006E30A5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491.58</w:t>
            </w:r>
          </w:p>
        </w:tc>
      </w:tr>
      <w:tr w:rsidR="008A103B" w:rsidRPr="00FC6C37" w14:paraId="7A6B3023" w14:textId="77777777" w:rsidTr="0096581D">
        <w:trPr>
          <w:trHeight w:val="340"/>
          <w:jc w:val="center"/>
        </w:trPr>
        <w:tc>
          <w:tcPr>
            <w:tcW w:w="841" w:type="pct"/>
            <w:tcBorders>
              <w:bottom w:val="nil"/>
            </w:tcBorders>
          </w:tcPr>
          <w:p w14:paraId="6E1CCBC2" w14:textId="77777777" w:rsidR="006E30A5" w:rsidRPr="00FC6C37" w:rsidRDefault="006E30A5" w:rsidP="00275552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00" w:type="pct"/>
            <w:gridSpan w:val="2"/>
            <w:tcBorders>
              <w:bottom w:val="nil"/>
            </w:tcBorders>
            <w:noWrap/>
          </w:tcPr>
          <w:p w14:paraId="6221B1B1" w14:textId="3C38E7AE" w:rsidR="006E30A5" w:rsidRPr="00FC6C37" w:rsidRDefault="006E30A5" w:rsidP="00275552">
            <w:pPr>
              <w:widowControl/>
              <w:spacing w:line="360" w:lineRule="auto"/>
              <w:jc w:val="left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RNA-Seq</w:t>
            </w:r>
          </w:p>
        </w:tc>
        <w:tc>
          <w:tcPr>
            <w:tcW w:w="428" w:type="pct"/>
            <w:tcBorders>
              <w:bottom w:val="nil"/>
            </w:tcBorders>
            <w:noWrap/>
            <w:vAlign w:val="center"/>
          </w:tcPr>
          <w:p w14:paraId="41AABC6D" w14:textId="33308E2A" w:rsidR="006E30A5" w:rsidRPr="00FC6C37" w:rsidRDefault="006E30A5" w:rsidP="00C34059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15</w:t>
            </w:r>
            <w:r w:rsidR="00291F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844</w:t>
            </w:r>
          </w:p>
        </w:tc>
        <w:tc>
          <w:tcPr>
            <w:tcW w:w="596" w:type="pct"/>
            <w:tcBorders>
              <w:bottom w:val="nil"/>
            </w:tcBorders>
            <w:noWrap/>
            <w:vAlign w:val="center"/>
          </w:tcPr>
          <w:p w14:paraId="4E0B755E" w14:textId="7DD74C00" w:rsidR="006E30A5" w:rsidRPr="00FC6C37" w:rsidRDefault="006E30A5" w:rsidP="00C34059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12</w:t>
            </w:r>
            <w:r w:rsidR="0005203A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563.50</w:t>
            </w:r>
          </w:p>
        </w:tc>
        <w:tc>
          <w:tcPr>
            <w:tcW w:w="492" w:type="pct"/>
            <w:tcBorders>
              <w:bottom w:val="nil"/>
            </w:tcBorders>
            <w:noWrap/>
            <w:vAlign w:val="center"/>
          </w:tcPr>
          <w:p w14:paraId="28A273D6" w14:textId="50661921" w:rsidR="006E30A5" w:rsidRPr="00FC6C37" w:rsidRDefault="006E30A5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228.89</w:t>
            </w:r>
          </w:p>
        </w:tc>
        <w:tc>
          <w:tcPr>
            <w:tcW w:w="425" w:type="pct"/>
            <w:gridSpan w:val="3"/>
            <w:tcBorders>
              <w:bottom w:val="nil"/>
            </w:tcBorders>
            <w:noWrap/>
            <w:vAlign w:val="center"/>
          </w:tcPr>
          <w:p w14:paraId="7B42A6AA" w14:textId="77777777" w:rsidR="006E30A5" w:rsidRPr="00FC6C37" w:rsidRDefault="006E30A5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6.97</w:t>
            </w:r>
          </w:p>
        </w:tc>
        <w:tc>
          <w:tcPr>
            <w:tcW w:w="424" w:type="pct"/>
            <w:tcBorders>
              <w:bottom w:val="nil"/>
            </w:tcBorders>
            <w:noWrap/>
            <w:vAlign w:val="center"/>
          </w:tcPr>
          <w:p w14:paraId="4700C45D" w14:textId="77777777" w:rsidR="006E30A5" w:rsidRPr="00FC6C37" w:rsidRDefault="006E30A5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176.36</w:t>
            </w:r>
          </w:p>
        </w:tc>
        <w:tc>
          <w:tcPr>
            <w:tcW w:w="594" w:type="pct"/>
            <w:gridSpan w:val="2"/>
            <w:tcBorders>
              <w:bottom w:val="nil"/>
            </w:tcBorders>
            <w:noWrap/>
            <w:vAlign w:val="center"/>
          </w:tcPr>
          <w:p w14:paraId="037A0053" w14:textId="450CCE22" w:rsidR="006E30A5" w:rsidRPr="00FC6C37" w:rsidRDefault="006E30A5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899.12</w:t>
            </w:r>
          </w:p>
        </w:tc>
      </w:tr>
      <w:tr w:rsidR="008A103B" w:rsidRPr="00FC6C37" w14:paraId="5B89EFFA" w14:textId="77777777" w:rsidTr="0096581D">
        <w:trPr>
          <w:trHeight w:val="340"/>
          <w:jc w:val="center"/>
        </w:trPr>
        <w:tc>
          <w:tcPr>
            <w:tcW w:w="841" w:type="pct"/>
            <w:tcBorders>
              <w:top w:val="nil"/>
              <w:bottom w:val="single" w:sz="12" w:space="0" w:color="auto"/>
            </w:tcBorders>
          </w:tcPr>
          <w:p w14:paraId="6392F229" w14:textId="77777777" w:rsidR="006E30A5" w:rsidRPr="00FC6C37" w:rsidRDefault="006E30A5" w:rsidP="00275552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00" w:type="pct"/>
            <w:gridSpan w:val="2"/>
            <w:tcBorders>
              <w:top w:val="nil"/>
              <w:bottom w:val="single" w:sz="12" w:space="0" w:color="auto"/>
            </w:tcBorders>
            <w:noWrap/>
          </w:tcPr>
          <w:p w14:paraId="7D22B38F" w14:textId="61C1D19A" w:rsidR="006E30A5" w:rsidRPr="00FC6C37" w:rsidRDefault="006E30A5" w:rsidP="00275552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Final gene set</w:t>
            </w:r>
          </w:p>
        </w:tc>
        <w:tc>
          <w:tcPr>
            <w:tcW w:w="428" w:type="pct"/>
            <w:tcBorders>
              <w:top w:val="nil"/>
              <w:bottom w:val="single" w:sz="12" w:space="0" w:color="auto"/>
            </w:tcBorders>
            <w:noWrap/>
            <w:vAlign w:val="center"/>
          </w:tcPr>
          <w:p w14:paraId="374F771A" w14:textId="39561393" w:rsidR="006E30A5" w:rsidRPr="00FC6C37" w:rsidRDefault="006E30A5" w:rsidP="00C34059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</w:t>
            </w:r>
            <w:r w:rsidR="00291FC3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210</w:t>
            </w:r>
          </w:p>
        </w:tc>
        <w:tc>
          <w:tcPr>
            <w:tcW w:w="596" w:type="pct"/>
            <w:tcBorders>
              <w:top w:val="nil"/>
              <w:bottom w:val="single" w:sz="12" w:space="0" w:color="auto"/>
            </w:tcBorders>
            <w:noWrap/>
            <w:vAlign w:val="center"/>
          </w:tcPr>
          <w:p w14:paraId="7E98E78C" w14:textId="09B418C1" w:rsidR="006E30A5" w:rsidRPr="00FC6C37" w:rsidRDefault="006E30A5" w:rsidP="00C34059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25</w:t>
            </w:r>
            <w:r w:rsidR="0005203A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060.32</w:t>
            </w:r>
          </w:p>
        </w:tc>
        <w:tc>
          <w:tcPr>
            <w:tcW w:w="492" w:type="pct"/>
            <w:tcBorders>
              <w:top w:val="nil"/>
              <w:bottom w:val="single" w:sz="12" w:space="0" w:color="auto"/>
            </w:tcBorders>
            <w:noWrap/>
            <w:vAlign w:val="center"/>
          </w:tcPr>
          <w:p w14:paraId="4AF7F486" w14:textId="77DEED1D" w:rsidR="006E30A5" w:rsidRPr="00FC6C37" w:rsidRDefault="006E30A5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702.86</w:t>
            </w:r>
          </w:p>
        </w:tc>
        <w:tc>
          <w:tcPr>
            <w:tcW w:w="425" w:type="pct"/>
            <w:gridSpan w:val="3"/>
            <w:tcBorders>
              <w:top w:val="nil"/>
              <w:bottom w:val="single" w:sz="12" w:space="0" w:color="auto"/>
            </w:tcBorders>
            <w:noWrap/>
            <w:vAlign w:val="center"/>
          </w:tcPr>
          <w:p w14:paraId="256C8C87" w14:textId="77777777" w:rsidR="006E30A5" w:rsidRPr="00FC6C37" w:rsidRDefault="006E30A5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10.40</w:t>
            </w:r>
          </w:p>
        </w:tc>
        <w:tc>
          <w:tcPr>
            <w:tcW w:w="424" w:type="pct"/>
            <w:tcBorders>
              <w:top w:val="nil"/>
              <w:bottom w:val="single" w:sz="12" w:space="0" w:color="auto"/>
            </w:tcBorders>
            <w:noWrap/>
            <w:vAlign w:val="center"/>
          </w:tcPr>
          <w:p w14:paraId="5057D455" w14:textId="77777777" w:rsidR="006E30A5" w:rsidRPr="00FC6C37" w:rsidRDefault="006E30A5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163.73</w:t>
            </w:r>
          </w:p>
        </w:tc>
        <w:tc>
          <w:tcPr>
            <w:tcW w:w="594" w:type="pct"/>
            <w:gridSpan w:val="2"/>
            <w:tcBorders>
              <w:top w:val="nil"/>
              <w:bottom w:val="single" w:sz="12" w:space="0" w:color="auto"/>
            </w:tcBorders>
            <w:noWrap/>
            <w:vAlign w:val="center"/>
          </w:tcPr>
          <w:p w14:paraId="5479B10C" w14:textId="09F98916" w:rsidR="006E30A5" w:rsidRPr="00FC6C37" w:rsidRDefault="006E30A5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484.80</w:t>
            </w:r>
          </w:p>
        </w:tc>
      </w:tr>
    </w:tbl>
    <w:p w14:paraId="70592D71" w14:textId="02F8B560" w:rsidR="00995A61" w:rsidRPr="0096581D" w:rsidRDefault="000E016C" w:rsidP="00275552">
      <w:pPr>
        <w:spacing w:line="360" w:lineRule="auto"/>
        <w:rPr>
          <w:rFonts w:ascii="Times New Roman" w:hAnsi="Times New Roman" w:cs="Times New Roman"/>
          <w:szCs w:val="21"/>
        </w:rPr>
      </w:pPr>
      <w:r w:rsidRPr="0096581D">
        <w:rPr>
          <w:rFonts w:ascii="Times New Roman" w:hAnsi="Times New Roman" w:cs="Times New Roman"/>
          <w:szCs w:val="21"/>
        </w:rPr>
        <w:t>Note:</w:t>
      </w:r>
      <w:r w:rsidR="00ED7428">
        <w:rPr>
          <w:rFonts w:ascii="Times New Roman" w:hAnsi="Times New Roman" w:cs="Times New Roman"/>
          <w:szCs w:val="21"/>
        </w:rPr>
        <w:t xml:space="preserve"> Avg. means</w:t>
      </w:r>
      <w:r w:rsidR="0096581D" w:rsidRPr="0096581D">
        <w:rPr>
          <w:rFonts w:ascii="Times New Roman" w:hAnsi="Times New Roman" w:cs="Times New Roman"/>
          <w:szCs w:val="21"/>
        </w:rPr>
        <w:t xml:space="preserve"> average, </w:t>
      </w:r>
      <w:r w:rsidRPr="0096581D">
        <w:rPr>
          <w:rFonts w:ascii="Times New Roman" w:hAnsi="Times New Roman" w:cs="Times New Roman"/>
          <w:szCs w:val="21"/>
        </w:rPr>
        <w:t>CDS means coding sequence of a gene.</w:t>
      </w:r>
    </w:p>
    <w:p w14:paraId="1E309836" w14:textId="0410CD3B" w:rsidR="00E50A97" w:rsidRDefault="00E50A97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9EA5D9D" w14:textId="38379C0F" w:rsidR="00275552" w:rsidRPr="00FC6C37" w:rsidRDefault="00070D50" w:rsidP="00EC2931">
      <w:pPr>
        <w:spacing w:line="360" w:lineRule="auto"/>
        <w:outlineLvl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Table S</w:t>
      </w:r>
      <w:r w:rsidR="00AD7B51">
        <w:rPr>
          <w:rFonts w:ascii="Times New Roman" w:hAnsi="Times New Roman" w:cs="Times New Roman" w:hint="eastAsia"/>
          <w:b/>
          <w:sz w:val="24"/>
          <w:szCs w:val="24"/>
        </w:rPr>
        <w:t>8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 w:rsidRPr="00FC6C37">
        <w:rPr>
          <w:rFonts w:ascii="Times New Roman" w:hAnsi="Times New Roman" w:cs="Times New Roman"/>
          <w:b/>
          <w:sz w:val="24"/>
          <w:szCs w:val="24"/>
        </w:rPr>
        <w:t xml:space="preserve"> Summary of function</w:t>
      </w:r>
      <w:r w:rsidR="0004582A">
        <w:rPr>
          <w:rFonts w:ascii="Times New Roman" w:hAnsi="Times New Roman" w:cs="Times New Roman"/>
          <w:b/>
          <w:sz w:val="24"/>
          <w:szCs w:val="24"/>
        </w:rPr>
        <w:t>al</w:t>
      </w:r>
      <w:r w:rsidR="00275552" w:rsidRPr="00FC6C37">
        <w:rPr>
          <w:rFonts w:ascii="Times New Roman" w:hAnsi="Times New Roman" w:cs="Times New Roman"/>
          <w:b/>
          <w:sz w:val="24"/>
          <w:szCs w:val="24"/>
        </w:rPr>
        <w:t xml:space="preserve"> annotation </w:t>
      </w:r>
      <w:r w:rsidR="00B1564E">
        <w:rPr>
          <w:rFonts w:ascii="Times New Roman" w:hAnsi="Times New Roman" w:cs="Times New Roman"/>
          <w:b/>
          <w:sz w:val="24"/>
          <w:szCs w:val="24"/>
        </w:rPr>
        <w:t xml:space="preserve">of </w:t>
      </w:r>
      <w:r w:rsidR="00B1564E" w:rsidRPr="00FC6C37">
        <w:rPr>
          <w:rFonts w:ascii="Times New Roman" w:hAnsi="Times New Roman" w:cs="Times New Roman"/>
          <w:b/>
          <w:sz w:val="24"/>
          <w:szCs w:val="24"/>
        </w:rPr>
        <w:t>gene</w:t>
      </w:r>
      <w:r w:rsidR="00B1564E">
        <w:rPr>
          <w:rFonts w:ascii="Times New Roman" w:hAnsi="Times New Roman" w:cs="Times New Roman"/>
          <w:b/>
          <w:sz w:val="24"/>
          <w:szCs w:val="24"/>
        </w:rPr>
        <w:t>s</w:t>
      </w:r>
      <w:r w:rsidR="00275552" w:rsidRPr="00FC6C3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1564E">
        <w:rPr>
          <w:rFonts w:ascii="Times New Roman" w:hAnsi="Times New Roman" w:cs="Times New Roman"/>
          <w:b/>
          <w:sz w:val="24"/>
          <w:szCs w:val="24"/>
        </w:rPr>
        <w:t>in the q</w:t>
      </w:r>
      <w:r w:rsidR="00275552" w:rsidRPr="00FC6C37">
        <w:rPr>
          <w:rFonts w:ascii="Times New Roman" w:hAnsi="Times New Roman" w:cs="Times New Roman"/>
          <w:b/>
          <w:sz w:val="24"/>
          <w:szCs w:val="24"/>
        </w:rPr>
        <w:t>uail genome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3252"/>
        <w:gridCol w:w="2292"/>
        <w:gridCol w:w="2978"/>
      </w:tblGrid>
      <w:tr w:rsidR="00275552" w:rsidRPr="00FC6C37" w14:paraId="712E5B79" w14:textId="77777777" w:rsidTr="00275552">
        <w:trPr>
          <w:trHeight w:val="270"/>
          <w:jc w:val="center"/>
        </w:trPr>
        <w:tc>
          <w:tcPr>
            <w:tcW w:w="1908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F165AE1" w14:textId="77777777" w:rsidR="00275552" w:rsidRPr="00FC6C37" w:rsidRDefault="00275552" w:rsidP="00275552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345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7A9338C" w14:textId="77777777" w:rsidR="00275552" w:rsidRPr="00FC6C37" w:rsidRDefault="00275552" w:rsidP="000F4D92">
            <w:pPr>
              <w:widowControl/>
              <w:spacing w:line="360" w:lineRule="auto"/>
              <w:ind w:firstLineChars="300" w:firstLine="600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Number</w:t>
            </w:r>
          </w:p>
        </w:tc>
        <w:tc>
          <w:tcPr>
            <w:tcW w:w="1747" w:type="pct"/>
            <w:tcBorders>
              <w:top w:val="single" w:sz="12" w:space="0" w:color="auto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12B321E" w14:textId="2588CC98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Percent</w:t>
            </w:r>
            <w:r w:rsidR="00E5421D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 xml:space="preserve"> </w:t>
            </w: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(%)</w:t>
            </w:r>
          </w:p>
        </w:tc>
      </w:tr>
      <w:tr w:rsidR="00275552" w:rsidRPr="00FC6C37" w14:paraId="7129F3CE" w14:textId="77777777" w:rsidTr="00275552">
        <w:trPr>
          <w:trHeight w:val="270"/>
          <w:jc w:val="center"/>
        </w:trPr>
        <w:tc>
          <w:tcPr>
            <w:tcW w:w="1908" w:type="pc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8221A" w14:textId="77777777" w:rsidR="00275552" w:rsidRPr="00FC6C37" w:rsidRDefault="00275552" w:rsidP="00275552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Total</w:t>
            </w:r>
          </w:p>
        </w:tc>
        <w:tc>
          <w:tcPr>
            <w:tcW w:w="1345" w:type="pc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C1091A" w14:textId="2C265D7B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16</w:t>
            </w:r>
            <w:r w:rsidR="008D2F5D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210</w:t>
            </w:r>
          </w:p>
        </w:tc>
        <w:tc>
          <w:tcPr>
            <w:tcW w:w="1747" w:type="pct"/>
            <w:tcBorders>
              <w:top w:val="single" w:sz="12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86F320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100</w:t>
            </w:r>
          </w:p>
        </w:tc>
      </w:tr>
      <w:tr w:rsidR="00275552" w:rsidRPr="00FC6C37" w14:paraId="5DA78EE2" w14:textId="77777777" w:rsidTr="00275552">
        <w:trPr>
          <w:trHeight w:val="270"/>
          <w:jc w:val="center"/>
        </w:trPr>
        <w:tc>
          <w:tcPr>
            <w:tcW w:w="1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7B163A" w14:textId="77777777" w:rsidR="00275552" w:rsidRPr="00FC6C37" w:rsidRDefault="00275552" w:rsidP="00275552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InterPro</w:t>
            </w:r>
          </w:p>
        </w:tc>
        <w:tc>
          <w:tcPr>
            <w:tcW w:w="1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09A98" w14:textId="60EA7C03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14</w:t>
            </w:r>
            <w:r w:rsidR="008D2F5D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456</w:t>
            </w:r>
          </w:p>
        </w:tc>
        <w:tc>
          <w:tcPr>
            <w:tcW w:w="1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0785E0" w14:textId="4947F0AE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89.1</w:t>
            </w:r>
            <w:r w:rsidR="00E5421D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8</w:t>
            </w:r>
          </w:p>
        </w:tc>
      </w:tr>
      <w:tr w:rsidR="00275552" w:rsidRPr="00FC6C37" w14:paraId="33422CBA" w14:textId="77777777" w:rsidTr="00275552">
        <w:trPr>
          <w:trHeight w:val="270"/>
          <w:jc w:val="center"/>
        </w:trPr>
        <w:tc>
          <w:tcPr>
            <w:tcW w:w="1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2149E6" w14:textId="77777777" w:rsidR="00275552" w:rsidRPr="00FC6C37" w:rsidRDefault="00275552" w:rsidP="00275552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GO</w:t>
            </w:r>
          </w:p>
        </w:tc>
        <w:tc>
          <w:tcPr>
            <w:tcW w:w="1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CAF35" w14:textId="1EA47268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11</w:t>
            </w:r>
            <w:r w:rsidR="008D2F5D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347</w:t>
            </w:r>
          </w:p>
        </w:tc>
        <w:tc>
          <w:tcPr>
            <w:tcW w:w="1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7A5601" w14:textId="1C843959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70</w:t>
            </w:r>
            <w:r w:rsidR="00E5421D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.00</w:t>
            </w:r>
          </w:p>
        </w:tc>
      </w:tr>
      <w:tr w:rsidR="00275552" w:rsidRPr="00FC6C37" w14:paraId="37B6DC62" w14:textId="77777777" w:rsidTr="00275552">
        <w:trPr>
          <w:trHeight w:val="270"/>
          <w:jc w:val="center"/>
        </w:trPr>
        <w:tc>
          <w:tcPr>
            <w:tcW w:w="1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BAA8C0" w14:textId="77777777" w:rsidR="00275552" w:rsidRPr="00FC6C37" w:rsidRDefault="00275552" w:rsidP="00275552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KEGG</w:t>
            </w:r>
          </w:p>
        </w:tc>
        <w:tc>
          <w:tcPr>
            <w:tcW w:w="1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884AB" w14:textId="25C5C82A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12</w:t>
            </w:r>
            <w:r w:rsidR="008D2F5D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309</w:t>
            </w:r>
          </w:p>
        </w:tc>
        <w:tc>
          <w:tcPr>
            <w:tcW w:w="1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3699CB" w14:textId="67E91A0D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75.93</w:t>
            </w:r>
          </w:p>
        </w:tc>
      </w:tr>
      <w:tr w:rsidR="00275552" w:rsidRPr="00FC6C37" w14:paraId="7B662DF5" w14:textId="77777777" w:rsidTr="00275552">
        <w:trPr>
          <w:trHeight w:val="270"/>
          <w:jc w:val="center"/>
        </w:trPr>
        <w:tc>
          <w:tcPr>
            <w:tcW w:w="1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17B0F" w14:textId="39016975" w:rsidR="00275552" w:rsidRPr="00FC6C37" w:rsidRDefault="00275552" w:rsidP="00275552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Swiss</w:t>
            </w:r>
            <w:r w:rsidR="00F13170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-Prot</w:t>
            </w:r>
          </w:p>
        </w:tc>
        <w:tc>
          <w:tcPr>
            <w:tcW w:w="1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4AD805" w14:textId="2F9CB891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15</w:t>
            </w:r>
            <w:r w:rsidR="008D2F5D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492</w:t>
            </w:r>
          </w:p>
        </w:tc>
        <w:tc>
          <w:tcPr>
            <w:tcW w:w="1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E3579" w14:textId="06376CD2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95.57</w:t>
            </w:r>
          </w:p>
        </w:tc>
      </w:tr>
      <w:tr w:rsidR="00275552" w:rsidRPr="00FC6C37" w14:paraId="005B7230" w14:textId="77777777" w:rsidTr="00275552">
        <w:trPr>
          <w:trHeight w:val="270"/>
          <w:jc w:val="center"/>
        </w:trPr>
        <w:tc>
          <w:tcPr>
            <w:tcW w:w="190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FE0964" w14:textId="77777777" w:rsidR="00275552" w:rsidRPr="00FC6C37" w:rsidRDefault="00275552" w:rsidP="00275552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TrEMBL</w:t>
            </w:r>
          </w:p>
        </w:tc>
        <w:tc>
          <w:tcPr>
            <w:tcW w:w="134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BAFEB2" w14:textId="2A616D31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15</w:t>
            </w:r>
            <w:r w:rsidR="008D2F5D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954</w:t>
            </w:r>
          </w:p>
        </w:tc>
        <w:tc>
          <w:tcPr>
            <w:tcW w:w="174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C9C370" w14:textId="17567A6D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98.42</w:t>
            </w:r>
          </w:p>
        </w:tc>
      </w:tr>
      <w:tr w:rsidR="00275552" w:rsidRPr="00FC6C37" w14:paraId="4DDD4BEC" w14:textId="77777777" w:rsidTr="00275552">
        <w:trPr>
          <w:trHeight w:val="270"/>
          <w:jc w:val="center"/>
        </w:trPr>
        <w:tc>
          <w:tcPr>
            <w:tcW w:w="1908" w:type="pc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384E63" w14:textId="77777777" w:rsidR="00275552" w:rsidRPr="00FC6C37" w:rsidRDefault="00275552" w:rsidP="00275552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Annotated</w:t>
            </w:r>
          </w:p>
        </w:tc>
        <w:tc>
          <w:tcPr>
            <w:tcW w:w="1345" w:type="pc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241996" w14:textId="16B12603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15</w:t>
            </w:r>
            <w:r w:rsidR="008D2F5D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,</w:t>
            </w: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972</w:t>
            </w:r>
          </w:p>
        </w:tc>
        <w:tc>
          <w:tcPr>
            <w:tcW w:w="1747" w:type="pc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66DC1" w14:textId="6BA35BAC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98.53</w:t>
            </w:r>
          </w:p>
        </w:tc>
      </w:tr>
      <w:tr w:rsidR="00275552" w:rsidRPr="00FC6C37" w14:paraId="682D502D" w14:textId="77777777" w:rsidTr="00275552">
        <w:trPr>
          <w:trHeight w:val="270"/>
          <w:jc w:val="center"/>
        </w:trPr>
        <w:tc>
          <w:tcPr>
            <w:tcW w:w="1908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DB66929" w14:textId="7FE9D87F" w:rsidR="00275552" w:rsidRPr="00FC6C37" w:rsidRDefault="00275552" w:rsidP="00275552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Unan</w:t>
            </w:r>
            <w:r w:rsidR="00E5421D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n</w:t>
            </w: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otated</w:t>
            </w:r>
          </w:p>
        </w:tc>
        <w:tc>
          <w:tcPr>
            <w:tcW w:w="1345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9ED2E3A" w14:textId="77777777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238</w:t>
            </w:r>
          </w:p>
        </w:tc>
        <w:tc>
          <w:tcPr>
            <w:tcW w:w="1747" w:type="pct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B1322DD" w14:textId="37B46511" w:rsidR="00275552" w:rsidRPr="00FC6C37" w:rsidRDefault="00275552" w:rsidP="00275552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color w:val="000000"/>
                <w:kern w:val="0"/>
                <w:sz w:val="20"/>
                <w:szCs w:val="20"/>
              </w:rPr>
              <w:t>1.4</w:t>
            </w:r>
            <w:r w:rsidR="000E016C">
              <w:rPr>
                <w:rFonts w:ascii="Times New Roman" w:eastAsia="宋体" w:hAnsi="Times New Roman" w:cs="Times New Roman" w:hint="eastAsia"/>
                <w:color w:val="000000"/>
                <w:kern w:val="0"/>
                <w:sz w:val="20"/>
                <w:szCs w:val="20"/>
              </w:rPr>
              <w:t>7</w:t>
            </w:r>
          </w:p>
        </w:tc>
      </w:tr>
    </w:tbl>
    <w:p w14:paraId="2D69AAA9" w14:textId="1A52D3D5" w:rsidR="00275552" w:rsidRDefault="00275552" w:rsidP="00275552">
      <w:pPr>
        <w:spacing w:line="360" w:lineRule="auto"/>
        <w:rPr>
          <w:rFonts w:ascii="Times New Roman" w:hAnsi="Times New Roman" w:cs="Times New Roman"/>
        </w:rPr>
      </w:pPr>
    </w:p>
    <w:p w14:paraId="76954F72" w14:textId="5915BAAE" w:rsidR="00ED7428" w:rsidRDefault="00ED7428" w:rsidP="00275552">
      <w:pPr>
        <w:spacing w:line="360" w:lineRule="auto"/>
        <w:rPr>
          <w:rFonts w:ascii="Times New Roman" w:hAnsi="Times New Roman" w:cs="Times New Roman"/>
        </w:rPr>
      </w:pPr>
    </w:p>
    <w:p w14:paraId="31A77F33" w14:textId="01C7A724" w:rsidR="00ED7428" w:rsidRDefault="00ED7428" w:rsidP="00275552">
      <w:pPr>
        <w:spacing w:line="360" w:lineRule="auto"/>
        <w:rPr>
          <w:rFonts w:ascii="Times New Roman" w:hAnsi="Times New Roman" w:cs="Times New Roman"/>
        </w:rPr>
      </w:pPr>
    </w:p>
    <w:p w14:paraId="6363BADC" w14:textId="04047F44" w:rsidR="00ED7428" w:rsidRDefault="00ED7428" w:rsidP="00275552">
      <w:pPr>
        <w:spacing w:line="360" w:lineRule="auto"/>
        <w:rPr>
          <w:rFonts w:ascii="Times New Roman" w:hAnsi="Times New Roman" w:cs="Times New Roman"/>
        </w:rPr>
      </w:pPr>
    </w:p>
    <w:p w14:paraId="3B93090D" w14:textId="12CF1E27" w:rsidR="00ED7428" w:rsidRDefault="00ED7428" w:rsidP="00275552">
      <w:pPr>
        <w:spacing w:line="360" w:lineRule="auto"/>
        <w:rPr>
          <w:rFonts w:ascii="Times New Roman" w:hAnsi="Times New Roman" w:cs="Times New Roman"/>
        </w:rPr>
      </w:pPr>
    </w:p>
    <w:p w14:paraId="2EC47D42" w14:textId="43062491" w:rsidR="00ED7428" w:rsidRDefault="00ED7428" w:rsidP="00275552">
      <w:pPr>
        <w:spacing w:line="360" w:lineRule="auto"/>
        <w:rPr>
          <w:rFonts w:ascii="Times New Roman" w:hAnsi="Times New Roman" w:cs="Times New Roman"/>
        </w:rPr>
      </w:pPr>
    </w:p>
    <w:p w14:paraId="5DB5B57A" w14:textId="1EFFEB41" w:rsidR="00ED7428" w:rsidRDefault="00ED7428" w:rsidP="00275552">
      <w:pPr>
        <w:spacing w:line="360" w:lineRule="auto"/>
        <w:rPr>
          <w:rFonts w:ascii="Times New Roman" w:hAnsi="Times New Roman" w:cs="Times New Roman"/>
        </w:rPr>
      </w:pPr>
    </w:p>
    <w:p w14:paraId="5AF0DF99" w14:textId="65BED941" w:rsidR="00ED7428" w:rsidRDefault="00ED7428" w:rsidP="00275552">
      <w:pPr>
        <w:spacing w:line="360" w:lineRule="auto"/>
        <w:rPr>
          <w:rFonts w:ascii="Times New Roman" w:hAnsi="Times New Roman" w:cs="Times New Roman"/>
        </w:rPr>
      </w:pPr>
    </w:p>
    <w:p w14:paraId="65A1894C" w14:textId="011D1E07" w:rsidR="00ED7428" w:rsidRDefault="00ED7428" w:rsidP="00275552">
      <w:pPr>
        <w:spacing w:line="360" w:lineRule="auto"/>
        <w:rPr>
          <w:rFonts w:ascii="Times New Roman" w:hAnsi="Times New Roman" w:cs="Times New Roman"/>
        </w:rPr>
      </w:pPr>
    </w:p>
    <w:p w14:paraId="65E758E5" w14:textId="77777777" w:rsidR="00E50A97" w:rsidRDefault="00E50A97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9C4E6D7" w14:textId="486AB33B" w:rsidR="00275552" w:rsidRPr="00FC6C37" w:rsidRDefault="00070D50" w:rsidP="00EC2931">
      <w:pPr>
        <w:spacing w:line="360" w:lineRule="auto"/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Table S</w:t>
      </w:r>
      <w:r w:rsidR="00AD7B51">
        <w:rPr>
          <w:rFonts w:ascii="Times New Roman" w:hAnsi="Times New Roman" w:cs="Times New Roman" w:hint="eastAsia"/>
          <w:b/>
          <w:sz w:val="24"/>
          <w:szCs w:val="24"/>
        </w:rPr>
        <w:t>9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 w:rsidRPr="0096581D">
        <w:rPr>
          <w:rFonts w:ascii="Times New Roman" w:hAnsi="Times New Roman" w:cs="Times New Roman"/>
          <w:sz w:val="24"/>
          <w:szCs w:val="24"/>
        </w:rPr>
        <w:t xml:space="preserve"> </w:t>
      </w:r>
      <w:r w:rsidR="00275552" w:rsidRPr="00154B7E">
        <w:rPr>
          <w:rFonts w:ascii="Times New Roman" w:hAnsi="Times New Roman" w:cs="Times New Roman"/>
          <w:b/>
          <w:sz w:val="24"/>
          <w:szCs w:val="24"/>
        </w:rPr>
        <w:t xml:space="preserve">Summary of alignment </w:t>
      </w:r>
      <w:r w:rsidR="00B10008">
        <w:rPr>
          <w:rFonts w:ascii="Times New Roman" w:hAnsi="Times New Roman" w:cs="Times New Roman"/>
          <w:b/>
          <w:sz w:val="24"/>
          <w:szCs w:val="24"/>
        </w:rPr>
        <w:t>of</w:t>
      </w:r>
      <w:r w:rsidR="00B10008" w:rsidRPr="00154B7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75552" w:rsidRPr="00154B7E">
        <w:rPr>
          <w:rFonts w:ascii="Times New Roman" w:hAnsi="Times New Roman" w:cs="Times New Roman"/>
          <w:b/>
          <w:sz w:val="24"/>
          <w:szCs w:val="24"/>
        </w:rPr>
        <w:t>quail and chicken genome</w:t>
      </w:r>
      <w:r w:rsidR="00B10008" w:rsidRPr="0096581D">
        <w:rPr>
          <w:rFonts w:ascii="Times New Roman" w:hAnsi="Times New Roman" w:cs="Times New Roman"/>
          <w:sz w:val="24"/>
          <w:szCs w:val="24"/>
        </w:rPr>
        <w:t>s</w:t>
      </w:r>
    </w:p>
    <w:tbl>
      <w:tblPr>
        <w:tblStyle w:val="ac"/>
        <w:tblW w:w="5000" w:type="pct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28"/>
        <w:gridCol w:w="1457"/>
        <w:gridCol w:w="1263"/>
        <w:gridCol w:w="1121"/>
        <w:gridCol w:w="1686"/>
        <w:gridCol w:w="1149"/>
        <w:gridCol w:w="1118"/>
      </w:tblGrid>
      <w:tr w:rsidR="00275552" w:rsidRPr="00FC6C37" w14:paraId="43FA2FAC" w14:textId="77777777" w:rsidTr="00275552">
        <w:trPr>
          <w:trHeight w:val="285"/>
        </w:trPr>
        <w:tc>
          <w:tcPr>
            <w:tcW w:w="427" w:type="pct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21D8B0F5" w14:textId="77777777" w:rsidR="00275552" w:rsidRPr="007E7E3F" w:rsidRDefault="00275552" w:rsidP="00275552">
            <w:pPr>
              <w:spacing w:line="360" w:lineRule="auto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7E7E3F">
              <w:rPr>
                <w:rFonts w:ascii="Times New Roman" w:hAnsi="Times New Roman" w:cs="Times New Roman"/>
                <w:b/>
                <w:sz w:val="18"/>
                <w:szCs w:val="18"/>
              </w:rPr>
              <w:t>Quail</w:t>
            </w:r>
          </w:p>
        </w:tc>
        <w:tc>
          <w:tcPr>
            <w:tcW w:w="855" w:type="pct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1095B3B" w14:textId="46D95D5A" w:rsidR="00275552" w:rsidRPr="007E7E3F" w:rsidRDefault="00275552" w:rsidP="00275552">
            <w:pPr>
              <w:spacing w:line="360" w:lineRule="auto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7E7E3F">
              <w:rPr>
                <w:rFonts w:ascii="Times New Roman" w:hAnsi="Times New Roman" w:cs="Times New Roman"/>
                <w:b/>
                <w:sz w:val="18"/>
                <w:szCs w:val="18"/>
              </w:rPr>
              <w:t>Chi</w:t>
            </w:r>
            <w:r w:rsidR="00FC416A">
              <w:rPr>
                <w:rFonts w:ascii="Times New Roman" w:hAnsi="Times New Roman" w:cs="Times New Roman"/>
                <w:b/>
                <w:sz w:val="18"/>
                <w:szCs w:val="18"/>
              </w:rPr>
              <w:t>c</w:t>
            </w:r>
            <w:r w:rsidRPr="007E7E3F">
              <w:rPr>
                <w:rFonts w:ascii="Times New Roman" w:hAnsi="Times New Roman" w:cs="Times New Roman"/>
                <w:b/>
                <w:sz w:val="18"/>
                <w:szCs w:val="18"/>
              </w:rPr>
              <w:t>ken_top1_chr</w:t>
            </w:r>
          </w:p>
        </w:tc>
        <w:tc>
          <w:tcPr>
            <w:tcW w:w="741" w:type="pct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2EFDB110" w14:textId="77777777" w:rsidR="00275552" w:rsidRPr="007E7E3F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b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7E7E3F">
              <w:rPr>
                <w:rFonts w:ascii="Times New Roman" w:hAnsi="Times New Roman" w:cs="Times New Roman"/>
                <w:b/>
                <w:sz w:val="18"/>
                <w:szCs w:val="18"/>
              </w:rPr>
              <w:t>Mapped length (bp)</w:t>
            </w:r>
          </w:p>
        </w:tc>
        <w:tc>
          <w:tcPr>
            <w:tcW w:w="658" w:type="pct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557E895B" w14:textId="77777777" w:rsidR="00275552" w:rsidRPr="007E7E3F" w:rsidRDefault="00275552" w:rsidP="00275552">
            <w:pPr>
              <w:spacing w:line="360" w:lineRule="auto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7E7E3F">
              <w:rPr>
                <w:rFonts w:ascii="Times New Roman" w:hAnsi="Times New Roman" w:cs="Times New Roman"/>
                <w:b/>
                <w:sz w:val="18"/>
                <w:szCs w:val="18"/>
              </w:rPr>
              <w:t>Mapped coverage</w:t>
            </w:r>
          </w:p>
        </w:tc>
        <w:tc>
          <w:tcPr>
            <w:tcW w:w="989" w:type="pct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72683A07" w14:textId="1BDF277B" w:rsidR="00275552" w:rsidRPr="007E7E3F" w:rsidRDefault="00275552" w:rsidP="00275552">
            <w:pPr>
              <w:spacing w:line="360" w:lineRule="auto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7E7E3F">
              <w:rPr>
                <w:rFonts w:ascii="Times New Roman" w:hAnsi="Times New Roman" w:cs="Times New Roman"/>
                <w:b/>
                <w:sz w:val="18"/>
                <w:szCs w:val="18"/>
              </w:rPr>
              <w:t>Chi</w:t>
            </w:r>
            <w:r w:rsidR="00FC416A">
              <w:rPr>
                <w:rFonts w:ascii="Times New Roman" w:hAnsi="Times New Roman" w:cs="Times New Roman"/>
                <w:b/>
                <w:sz w:val="18"/>
                <w:szCs w:val="18"/>
              </w:rPr>
              <w:t>c</w:t>
            </w:r>
            <w:r w:rsidRPr="007E7E3F">
              <w:rPr>
                <w:rFonts w:ascii="Times New Roman" w:hAnsi="Times New Roman" w:cs="Times New Roman"/>
                <w:b/>
                <w:sz w:val="18"/>
                <w:szCs w:val="18"/>
              </w:rPr>
              <w:t>ken_top2_chr</w:t>
            </w:r>
          </w:p>
        </w:tc>
        <w:tc>
          <w:tcPr>
            <w:tcW w:w="674" w:type="pct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238713CF" w14:textId="28D4C68C" w:rsidR="00275552" w:rsidRPr="007E7E3F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b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7E7E3F">
              <w:rPr>
                <w:rFonts w:ascii="Times New Roman" w:hAnsi="Times New Roman" w:cs="Times New Roman"/>
                <w:b/>
                <w:sz w:val="18"/>
                <w:szCs w:val="18"/>
              </w:rPr>
              <w:t>Mapped length</w:t>
            </w:r>
            <w:r w:rsidR="00CB2AB5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  <w:r w:rsidRPr="007E7E3F">
              <w:rPr>
                <w:rFonts w:ascii="Times New Roman" w:hAnsi="Times New Roman" w:cs="Times New Roman"/>
                <w:b/>
                <w:sz w:val="18"/>
                <w:szCs w:val="18"/>
              </w:rPr>
              <w:t>(bp)</w:t>
            </w:r>
          </w:p>
        </w:tc>
        <w:tc>
          <w:tcPr>
            <w:tcW w:w="656" w:type="pct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00FAA05" w14:textId="77777777" w:rsidR="00275552" w:rsidRPr="007E7E3F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b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7E7E3F">
              <w:rPr>
                <w:rFonts w:ascii="Times New Roman" w:hAnsi="Times New Roman" w:cs="Times New Roman"/>
                <w:b/>
                <w:sz w:val="18"/>
                <w:szCs w:val="18"/>
              </w:rPr>
              <w:t>Mapped coverage</w:t>
            </w:r>
          </w:p>
        </w:tc>
      </w:tr>
      <w:tr w:rsidR="00275552" w:rsidRPr="00FC6C37" w14:paraId="5505C391" w14:textId="77777777" w:rsidTr="00275552">
        <w:trPr>
          <w:trHeight w:val="285"/>
        </w:trPr>
        <w:tc>
          <w:tcPr>
            <w:tcW w:w="427" w:type="pct"/>
            <w:tcBorders>
              <w:top w:val="single" w:sz="4" w:space="0" w:color="auto"/>
            </w:tcBorders>
            <w:noWrap/>
            <w:hideMark/>
          </w:tcPr>
          <w:p w14:paraId="7003B99D" w14:textId="61AD1663" w:rsidR="00275552" w:rsidRPr="00FC6C37" w:rsidRDefault="00FC416A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</w:t>
            </w:r>
            <w:r w:rsidR="00275552" w:rsidRPr="00FC6C37">
              <w:rPr>
                <w:rFonts w:ascii="Times New Roman" w:hAnsi="Times New Roman" w:cs="Times New Roman"/>
                <w:sz w:val="18"/>
                <w:szCs w:val="18"/>
              </w:rPr>
              <w:t>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275552"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855" w:type="pct"/>
            <w:tcBorders>
              <w:top w:val="single" w:sz="4" w:space="0" w:color="auto"/>
            </w:tcBorders>
            <w:noWrap/>
            <w:hideMark/>
          </w:tcPr>
          <w:p w14:paraId="59F4BDF6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741" w:type="pct"/>
            <w:tcBorders>
              <w:top w:val="single" w:sz="4" w:space="0" w:color="auto"/>
            </w:tcBorders>
            <w:noWrap/>
            <w:hideMark/>
          </w:tcPr>
          <w:p w14:paraId="1D285F03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143,155,404 </w:t>
            </w:r>
          </w:p>
        </w:tc>
        <w:tc>
          <w:tcPr>
            <w:tcW w:w="658" w:type="pct"/>
            <w:tcBorders>
              <w:top w:val="single" w:sz="4" w:space="0" w:color="auto"/>
            </w:tcBorders>
            <w:noWrap/>
            <w:hideMark/>
          </w:tcPr>
          <w:p w14:paraId="30D1A4FF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97.15%</w:t>
            </w:r>
          </w:p>
        </w:tc>
        <w:tc>
          <w:tcPr>
            <w:tcW w:w="989" w:type="pct"/>
            <w:tcBorders>
              <w:top w:val="single" w:sz="4" w:space="0" w:color="auto"/>
            </w:tcBorders>
            <w:noWrap/>
            <w:hideMark/>
          </w:tcPr>
          <w:p w14:paraId="75B3993C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Z</w:t>
            </w:r>
          </w:p>
        </w:tc>
        <w:tc>
          <w:tcPr>
            <w:tcW w:w="674" w:type="pct"/>
            <w:tcBorders>
              <w:top w:val="single" w:sz="4" w:space="0" w:color="auto"/>
            </w:tcBorders>
            <w:noWrap/>
            <w:hideMark/>
          </w:tcPr>
          <w:p w14:paraId="060A8165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1,055,394 </w:t>
            </w:r>
          </w:p>
        </w:tc>
        <w:tc>
          <w:tcPr>
            <w:tcW w:w="656" w:type="pct"/>
            <w:tcBorders>
              <w:top w:val="single" w:sz="4" w:space="0" w:color="auto"/>
            </w:tcBorders>
            <w:noWrap/>
            <w:hideMark/>
          </w:tcPr>
          <w:p w14:paraId="5C12B710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0.72%</w:t>
            </w:r>
          </w:p>
        </w:tc>
      </w:tr>
      <w:tr w:rsidR="00F1262F" w:rsidRPr="00FC6C37" w14:paraId="2C5FE165" w14:textId="77777777" w:rsidTr="00F1262F">
        <w:trPr>
          <w:trHeight w:val="285"/>
        </w:trPr>
        <w:tc>
          <w:tcPr>
            <w:tcW w:w="427" w:type="pct"/>
            <w:noWrap/>
          </w:tcPr>
          <w:p w14:paraId="592C7AF3" w14:textId="7AC53D5A" w:rsidR="00F1262F" w:rsidRPr="00FC6C37" w:rsidRDefault="00F1262F" w:rsidP="00F1262F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855" w:type="pct"/>
            <w:noWrap/>
          </w:tcPr>
          <w:p w14:paraId="1A759DFD" w14:textId="7BCFAF43" w:rsidR="00F1262F" w:rsidRPr="00FC6C37" w:rsidRDefault="00F1262F" w:rsidP="00F1262F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</w:t>
            </w:r>
          </w:p>
        </w:tc>
        <w:tc>
          <w:tcPr>
            <w:tcW w:w="741" w:type="pct"/>
            <w:noWrap/>
          </w:tcPr>
          <w:p w14:paraId="2D3AA0FE" w14:textId="69838A0F" w:rsidR="00F1262F" w:rsidRPr="00FC6C37" w:rsidRDefault="00F1262F" w:rsidP="00F1262F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117,839,379 </w:t>
            </w:r>
          </w:p>
        </w:tc>
        <w:tc>
          <w:tcPr>
            <w:tcW w:w="658" w:type="pct"/>
            <w:noWrap/>
          </w:tcPr>
          <w:p w14:paraId="3D3EFEF3" w14:textId="765450DD" w:rsidR="00F1262F" w:rsidRPr="00FC6C37" w:rsidRDefault="00F1262F" w:rsidP="00F1262F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97.28%</w:t>
            </w:r>
          </w:p>
        </w:tc>
        <w:tc>
          <w:tcPr>
            <w:tcW w:w="989" w:type="pct"/>
            <w:noWrap/>
          </w:tcPr>
          <w:p w14:paraId="34C77F7A" w14:textId="1BAF3250" w:rsidR="00F1262F" w:rsidRPr="00FC6C37" w:rsidRDefault="00F1262F" w:rsidP="00F1262F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noWrap/>
          </w:tcPr>
          <w:p w14:paraId="647244EF" w14:textId="2B29DCA3" w:rsidR="00F1262F" w:rsidRPr="00FC6C37" w:rsidRDefault="00F1262F" w:rsidP="00F1262F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1,051,807 </w:t>
            </w:r>
          </w:p>
        </w:tc>
        <w:tc>
          <w:tcPr>
            <w:tcW w:w="656" w:type="pct"/>
            <w:noWrap/>
          </w:tcPr>
          <w:p w14:paraId="0ECB67F5" w14:textId="00022E30" w:rsidR="00F1262F" w:rsidRPr="00FC6C37" w:rsidRDefault="00F1262F" w:rsidP="00F1262F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0.87%</w:t>
            </w:r>
          </w:p>
        </w:tc>
      </w:tr>
      <w:tr w:rsidR="00275552" w:rsidRPr="00FC6C37" w14:paraId="68D822DC" w14:textId="77777777" w:rsidTr="00275552">
        <w:trPr>
          <w:trHeight w:val="285"/>
        </w:trPr>
        <w:tc>
          <w:tcPr>
            <w:tcW w:w="427" w:type="pct"/>
            <w:noWrap/>
            <w:hideMark/>
          </w:tcPr>
          <w:p w14:paraId="6E6D2DDB" w14:textId="0C0BEC43" w:rsidR="00275552" w:rsidRPr="00FC6C37" w:rsidRDefault="00FC416A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</w:t>
            </w:r>
            <w:r w:rsidR="00275552" w:rsidRPr="00FC6C37">
              <w:rPr>
                <w:rFonts w:ascii="Times New Roman" w:hAnsi="Times New Roman" w:cs="Times New Roman"/>
                <w:sz w:val="18"/>
                <w:szCs w:val="18"/>
              </w:rPr>
              <w:t>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275552" w:rsidRPr="00FC6C37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855" w:type="pct"/>
            <w:noWrap/>
            <w:hideMark/>
          </w:tcPr>
          <w:p w14:paraId="6D852DD5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741" w:type="pct"/>
            <w:noWrap/>
            <w:hideMark/>
          </w:tcPr>
          <w:p w14:paraId="293C2736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85,765,094 </w:t>
            </w:r>
          </w:p>
        </w:tc>
        <w:tc>
          <w:tcPr>
            <w:tcW w:w="658" w:type="pct"/>
            <w:noWrap/>
            <w:hideMark/>
          </w:tcPr>
          <w:p w14:paraId="03B90C93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97.39%</w:t>
            </w:r>
          </w:p>
        </w:tc>
        <w:tc>
          <w:tcPr>
            <w:tcW w:w="989" w:type="pct"/>
            <w:noWrap/>
            <w:hideMark/>
          </w:tcPr>
          <w:p w14:paraId="6D242197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noWrap/>
            <w:hideMark/>
          </w:tcPr>
          <w:p w14:paraId="1E2994EB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692,245 </w:t>
            </w:r>
          </w:p>
        </w:tc>
        <w:tc>
          <w:tcPr>
            <w:tcW w:w="656" w:type="pct"/>
            <w:noWrap/>
            <w:hideMark/>
          </w:tcPr>
          <w:p w14:paraId="3C42C6F9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0.79%</w:t>
            </w:r>
          </w:p>
        </w:tc>
      </w:tr>
      <w:tr w:rsidR="00275552" w:rsidRPr="00FC6C37" w14:paraId="207E8565" w14:textId="77777777" w:rsidTr="00275552">
        <w:trPr>
          <w:trHeight w:val="285"/>
        </w:trPr>
        <w:tc>
          <w:tcPr>
            <w:tcW w:w="427" w:type="pct"/>
            <w:noWrap/>
            <w:hideMark/>
          </w:tcPr>
          <w:p w14:paraId="1E65D0B1" w14:textId="0609F1FA" w:rsidR="00275552" w:rsidRPr="00FC6C37" w:rsidRDefault="00FC416A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</w:t>
            </w:r>
            <w:r w:rsidR="00275552" w:rsidRPr="00FC6C37">
              <w:rPr>
                <w:rFonts w:ascii="Times New Roman" w:hAnsi="Times New Roman" w:cs="Times New Roman"/>
                <w:sz w:val="18"/>
                <w:szCs w:val="18"/>
              </w:rPr>
              <w:t>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275552" w:rsidRPr="00FC6C37">
              <w:rPr>
                <w:rFonts w:ascii="Times New Roman" w:hAnsi="Times New Roman" w:cs="Times New Roman"/>
                <w:sz w:val="18"/>
                <w:szCs w:val="18"/>
              </w:rPr>
              <w:t>4</w:t>
            </w:r>
          </w:p>
        </w:tc>
        <w:tc>
          <w:tcPr>
            <w:tcW w:w="855" w:type="pct"/>
            <w:noWrap/>
            <w:hideMark/>
          </w:tcPr>
          <w:p w14:paraId="4303D5C4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4</w:t>
            </w:r>
          </w:p>
        </w:tc>
        <w:tc>
          <w:tcPr>
            <w:tcW w:w="741" w:type="pct"/>
            <w:noWrap/>
            <w:hideMark/>
          </w:tcPr>
          <w:p w14:paraId="052C9447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74,901,805 </w:t>
            </w:r>
          </w:p>
        </w:tc>
        <w:tc>
          <w:tcPr>
            <w:tcW w:w="658" w:type="pct"/>
            <w:noWrap/>
            <w:hideMark/>
          </w:tcPr>
          <w:p w14:paraId="1A4113A1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97.91%</w:t>
            </w:r>
          </w:p>
        </w:tc>
        <w:tc>
          <w:tcPr>
            <w:tcW w:w="989" w:type="pct"/>
            <w:noWrap/>
            <w:hideMark/>
          </w:tcPr>
          <w:p w14:paraId="4D9AC4EE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noWrap/>
            <w:hideMark/>
          </w:tcPr>
          <w:p w14:paraId="4581B634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479,659 </w:t>
            </w:r>
          </w:p>
        </w:tc>
        <w:tc>
          <w:tcPr>
            <w:tcW w:w="656" w:type="pct"/>
            <w:noWrap/>
            <w:hideMark/>
          </w:tcPr>
          <w:p w14:paraId="1C37B745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0.63%</w:t>
            </w:r>
          </w:p>
        </w:tc>
      </w:tr>
      <w:tr w:rsidR="00275552" w:rsidRPr="00FC6C37" w14:paraId="319B0976" w14:textId="77777777" w:rsidTr="00275552">
        <w:trPr>
          <w:trHeight w:val="285"/>
        </w:trPr>
        <w:tc>
          <w:tcPr>
            <w:tcW w:w="427" w:type="pct"/>
            <w:noWrap/>
            <w:hideMark/>
          </w:tcPr>
          <w:p w14:paraId="30D0376E" w14:textId="65772F82" w:rsidR="00275552" w:rsidRPr="00FC6C37" w:rsidRDefault="00FC416A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</w:t>
            </w:r>
            <w:r w:rsidR="00275552" w:rsidRPr="00FC6C37">
              <w:rPr>
                <w:rFonts w:ascii="Times New Roman" w:hAnsi="Times New Roman" w:cs="Times New Roman"/>
                <w:sz w:val="18"/>
                <w:szCs w:val="18"/>
              </w:rPr>
              <w:t>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275552" w:rsidRPr="00FC6C37">
              <w:rPr>
                <w:rFonts w:ascii="Times New Roman" w:hAnsi="Times New Roman" w:cs="Times New Roman"/>
                <w:sz w:val="18"/>
                <w:szCs w:val="18"/>
              </w:rPr>
              <w:t>5</w:t>
            </w:r>
          </w:p>
        </w:tc>
        <w:tc>
          <w:tcPr>
            <w:tcW w:w="855" w:type="pct"/>
            <w:noWrap/>
            <w:hideMark/>
          </w:tcPr>
          <w:p w14:paraId="3EEB323B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5</w:t>
            </w:r>
          </w:p>
        </w:tc>
        <w:tc>
          <w:tcPr>
            <w:tcW w:w="741" w:type="pct"/>
            <w:noWrap/>
            <w:hideMark/>
          </w:tcPr>
          <w:p w14:paraId="5FF2CEE8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45,288,130 </w:t>
            </w:r>
          </w:p>
        </w:tc>
        <w:tc>
          <w:tcPr>
            <w:tcW w:w="658" w:type="pct"/>
            <w:noWrap/>
            <w:hideMark/>
          </w:tcPr>
          <w:p w14:paraId="00F89372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98.38%</w:t>
            </w:r>
          </w:p>
        </w:tc>
        <w:tc>
          <w:tcPr>
            <w:tcW w:w="989" w:type="pct"/>
            <w:noWrap/>
            <w:hideMark/>
          </w:tcPr>
          <w:p w14:paraId="5B3D24E0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noWrap/>
            <w:hideMark/>
          </w:tcPr>
          <w:p w14:paraId="53BC8283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219,452 </w:t>
            </w:r>
          </w:p>
        </w:tc>
        <w:tc>
          <w:tcPr>
            <w:tcW w:w="656" w:type="pct"/>
            <w:noWrap/>
            <w:hideMark/>
          </w:tcPr>
          <w:p w14:paraId="01E7B86E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0.48%</w:t>
            </w:r>
          </w:p>
        </w:tc>
      </w:tr>
      <w:tr w:rsidR="00275552" w:rsidRPr="00FC6C37" w14:paraId="406F9DD2" w14:textId="77777777" w:rsidTr="00275552">
        <w:trPr>
          <w:trHeight w:val="285"/>
        </w:trPr>
        <w:tc>
          <w:tcPr>
            <w:tcW w:w="427" w:type="pct"/>
            <w:noWrap/>
            <w:hideMark/>
          </w:tcPr>
          <w:p w14:paraId="23C6C1DF" w14:textId="02FB4E07" w:rsidR="00275552" w:rsidRPr="00FC6C37" w:rsidRDefault="00FC416A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</w:t>
            </w:r>
            <w:r w:rsidR="00275552" w:rsidRPr="00FC6C37">
              <w:rPr>
                <w:rFonts w:ascii="Times New Roman" w:hAnsi="Times New Roman" w:cs="Times New Roman"/>
                <w:sz w:val="18"/>
                <w:szCs w:val="18"/>
              </w:rPr>
              <w:t>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275552" w:rsidRPr="00FC6C37">
              <w:rPr>
                <w:rFonts w:ascii="Times New Roman" w:hAnsi="Times New Roman" w:cs="Times New Roman"/>
                <w:sz w:val="18"/>
                <w:szCs w:val="18"/>
              </w:rPr>
              <w:t>6</w:t>
            </w:r>
          </w:p>
        </w:tc>
        <w:tc>
          <w:tcPr>
            <w:tcW w:w="855" w:type="pct"/>
            <w:noWrap/>
            <w:hideMark/>
          </w:tcPr>
          <w:p w14:paraId="1B0855DD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6</w:t>
            </w:r>
          </w:p>
        </w:tc>
        <w:tc>
          <w:tcPr>
            <w:tcW w:w="741" w:type="pct"/>
            <w:noWrap/>
            <w:hideMark/>
          </w:tcPr>
          <w:p w14:paraId="29D2CE90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23,661,361 </w:t>
            </w:r>
          </w:p>
        </w:tc>
        <w:tc>
          <w:tcPr>
            <w:tcW w:w="658" w:type="pct"/>
            <w:noWrap/>
            <w:hideMark/>
          </w:tcPr>
          <w:p w14:paraId="174B2489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97.97%</w:t>
            </w:r>
          </w:p>
        </w:tc>
        <w:tc>
          <w:tcPr>
            <w:tcW w:w="989" w:type="pct"/>
            <w:noWrap/>
            <w:hideMark/>
          </w:tcPr>
          <w:p w14:paraId="38C5546B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noWrap/>
            <w:hideMark/>
          </w:tcPr>
          <w:p w14:paraId="05444CA4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130,361 </w:t>
            </w:r>
          </w:p>
        </w:tc>
        <w:tc>
          <w:tcPr>
            <w:tcW w:w="656" w:type="pct"/>
            <w:noWrap/>
            <w:hideMark/>
          </w:tcPr>
          <w:p w14:paraId="283CD2CC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0.54%</w:t>
            </w:r>
          </w:p>
        </w:tc>
      </w:tr>
      <w:tr w:rsidR="00275552" w:rsidRPr="00FC6C37" w14:paraId="3F732F59" w14:textId="77777777" w:rsidTr="00275552">
        <w:trPr>
          <w:trHeight w:val="285"/>
        </w:trPr>
        <w:tc>
          <w:tcPr>
            <w:tcW w:w="427" w:type="pct"/>
            <w:noWrap/>
            <w:hideMark/>
          </w:tcPr>
          <w:p w14:paraId="15066698" w14:textId="54AB33D1" w:rsidR="00275552" w:rsidRPr="00FC6C37" w:rsidRDefault="00FC416A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</w:t>
            </w:r>
            <w:r w:rsidR="00275552" w:rsidRPr="00FC6C37">
              <w:rPr>
                <w:rFonts w:ascii="Times New Roman" w:hAnsi="Times New Roman" w:cs="Times New Roman"/>
                <w:sz w:val="18"/>
                <w:szCs w:val="18"/>
              </w:rPr>
              <w:t>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275552" w:rsidRPr="00FC6C37">
              <w:rPr>
                <w:rFonts w:ascii="Times New Roman" w:hAnsi="Times New Roman" w:cs="Times New Roman"/>
                <w:sz w:val="18"/>
                <w:szCs w:val="18"/>
              </w:rPr>
              <w:t>7</w:t>
            </w:r>
          </w:p>
        </w:tc>
        <w:tc>
          <w:tcPr>
            <w:tcW w:w="855" w:type="pct"/>
            <w:noWrap/>
            <w:hideMark/>
          </w:tcPr>
          <w:p w14:paraId="319A9EE0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7</w:t>
            </w:r>
          </w:p>
        </w:tc>
        <w:tc>
          <w:tcPr>
            <w:tcW w:w="741" w:type="pct"/>
            <w:noWrap/>
            <w:hideMark/>
          </w:tcPr>
          <w:p w14:paraId="13CDC00F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22,685,613 </w:t>
            </w:r>
          </w:p>
        </w:tc>
        <w:tc>
          <w:tcPr>
            <w:tcW w:w="658" w:type="pct"/>
            <w:noWrap/>
            <w:hideMark/>
          </w:tcPr>
          <w:p w14:paraId="574DBA44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98.11%</w:t>
            </w:r>
          </w:p>
        </w:tc>
        <w:tc>
          <w:tcPr>
            <w:tcW w:w="989" w:type="pct"/>
            <w:noWrap/>
            <w:hideMark/>
          </w:tcPr>
          <w:p w14:paraId="5BEFB318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noWrap/>
            <w:hideMark/>
          </w:tcPr>
          <w:p w14:paraId="15B68B3E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115,558 </w:t>
            </w:r>
          </w:p>
        </w:tc>
        <w:tc>
          <w:tcPr>
            <w:tcW w:w="656" w:type="pct"/>
            <w:noWrap/>
            <w:hideMark/>
          </w:tcPr>
          <w:p w14:paraId="1708961A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0.50%</w:t>
            </w:r>
          </w:p>
        </w:tc>
      </w:tr>
      <w:tr w:rsidR="00275552" w:rsidRPr="00FC6C37" w14:paraId="031BF0F1" w14:textId="77777777" w:rsidTr="00275552">
        <w:trPr>
          <w:trHeight w:val="285"/>
        </w:trPr>
        <w:tc>
          <w:tcPr>
            <w:tcW w:w="427" w:type="pct"/>
            <w:noWrap/>
            <w:hideMark/>
          </w:tcPr>
          <w:p w14:paraId="40EC433F" w14:textId="2D6AD378" w:rsidR="00275552" w:rsidRPr="00FC6C37" w:rsidRDefault="00FC416A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</w:t>
            </w:r>
            <w:r w:rsidR="00275552" w:rsidRPr="00FC6C37">
              <w:rPr>
                <w:rFonts w:ascii="Times New Roman" w:hAnsi="Times New Roman" w:cs="Times New Roman"/>
                <w:sz w:val="18"/>
                <w:szCs w:val="18"/>
              </w:rPr>
              <w:t>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275552" w:rsidRPr="00FC6C37">
              <w:rPr>
                <w:rFonts w:ascii="Times New Roman" w:hAnsi="Times New Roman" w:cs="Times New Roman"/>
                <w:sz w:val="18"/>
                <w:szCs w:val="18"/>
              </w:rPr>
              <w:t>8</w:t>
            </w:r>
          </w:p>
        </w:tc>
        <w:tc>
          <w:tcPr>
            <w:tcW w:w="855" w:type="pct"/>
            <w:noWrap/>
            <w:hideMark/>
          </w:tcPr>
          <w:p w14:paraId="42DCA087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8</w:t>
            </w:r>
          </w:p>
        </w:tc>
        <w:tc>
          <w:tcPr>
            <w:tcW w:w="741" w:type="pct"/>
            <w:noWrap/>
            <w:hideMark/>
          </w:tcPr>
          <w:p w14:paraId="25073050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20,116,961 </w:t>
            </w:r>
          </w:p>
        </w:tc>
        <w:tc>
          <w:tcPr>
            <w:tcW w:w="658" w:type="pct"/>
            <w:noWrap/>
            <w:hideMark/>
          </w:tcPr>
          <w:p w14:paraId="1FD53BAA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97.88%</w:t>
            </w:r>
          </w:p>
        </w:tc>
        <w:tc>
          <w:tcPr>
            <w:tcW w:w="989" w:type="pct"/>
            <w:noWrap/>
            <w:hideMark/>
          </w:tcPr>
          <w:p w14:paraId="525EB0FD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noWrap/>
            <w:hideMark/>
          </w:tcPr>
          <w:p w14:paraId="15B8B7A6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100,397 </w:t>
            </w:r>
          </w:p>
        </w:tc>
        <w:tc>
          <w:tcPr>
            <w:tcW w:w="656" w:type="pct"/>
            <w:noWrap/>
            <w:hideMark/>
          </w:tcPr>
          <w:p w14:paraId="6A6A17B2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0.49%</w:t>
            </w:r>
          </w:p>
        </w:tc>
      </w:tr>
      <w:tr w:rsidR="00275552" w:rsidRPr="00FC6C37" w14:paraId="5B14952F" w14:textId="77777777" w:rsidTr="00275552">
        <w:trPr>
          <w:trHeight w:val="285"/>
        </w:trPr>
        <w:tc>
          <w:tcPr>
            <w:tcW w:w="427" w:type="pct"/>
            <w:noWrap/>
            <w:hideMark/>
          </w:tcPr>
          <w:p w14:paraId="61F708E4" w14:textId="0923FB6A" w:rsidR="00275552" w:rsidRPr="00FC6C37" w:rsidRDefault="00FC416A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</w:t>
            </w:r>
            <w:r w:rsidR="00275552" w:rsidRPr="00FC6C37">
              <w:rPr>
                <w:rFonts w:ascii="Times New Roman" w:hAnsi="Times New Roman" w:cs="Times New Roman"/>
                <w:sz w:val="18"/>
                <w:szCs w:val="18"/>
              </w:rPr>
              <w:t>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275552" w:rsidRPr="00FC6C37">
              <w:rPr>
                <w:rFonts w:ascii="Times New Roman" w:hAnsi="Times New Roman" w:cs="Times New Roman"/>
                <w:sz w:val="18"/>
                <w:szCs w:val="18"/>
              </w:rPr>
              <w:t>9</w:t>
            </w:r>
          </w:p>
        </w:tc>
        <w:tc>
          <w:tcPr>
            <w:tcW w:w="855" w:type="pct"/>
            <w:noWrap/>
            <w:hideMark/>
          </w:tcPr>
          <w:p w14:paraId="5D1D0DA3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</w:t>
            </w:r>
          </w:p>
        </w:tc>
        <w:tc>
          <w:tcPr>
            <w:tcW w:w="741" w:type="pct"/>
            <w:noWrap/>
            <w:hideMark/>
          </w:tcPr>
          <w:p w14:paraId="3EA10BE5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14,717,711 </w:t>
            </w:r>
          </w:p>
        </w:tc>
        <w:tc>
          <w:tcPr>
            <w:tcW w:w="658" w:type="pct"/>
            <w:noWrap/>
            <w:hideMark/>
          </w:tcPr>
          <w:p w14:paraId="43521653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97.63%</w:t>
            </w:r>
          </w:p>
        </w:tc>
        <w:tc>
          <w:tcPr>
            <w:tcW w:w="989" w:type="pct"/>
            <w:noWrap/>
            <w:hideMark/>
          </w:tcPr>
          <w:p w14:paraId="3F2F4897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noWrap/>
            <w:hideMark/>
          </w:tcPr>
          <w:p w14:paraId="1400ABEA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83,395 </w:t>
            </w:r>
          </w:p>
        </w:tc>
        <w:tc>
          <w:tcPr>
            <w:tcW w:w="656" w:type="pct"/>
            <w:noWrap/>
            <w:hideMark/>
          </w:tcPr>
          <w:p w14:paraId="78CFE86D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0.55%</w:t>
            </w:r>
          </w:p>
        </w:tc>
      </w:tr>
      <w:tr w:rsidR="00F1262F" w:rsidRPr="00FC6C37" w14:paraId="7A450DBB" w14:textId="77777777" w:rsidTr="007221E6">
        <w:trPr>
          <w:trHeight w:val="285"/>
        </w:trPr>
        <w:tc>
          <w:tcPr>
            <w:tcW w:w="427" w:type="pct"/>
            <w:noWrap/>
            <w:hideMark/>
          </w:tcPr>
          <w:p w14:paraId="5E8FB0E9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10</w:t>
            </w:r>
          </w:p>
        </w:tc>
        <w:tc>
          <w:tcPr>
            <w:tcW w:w="855" w:type="pct"/>
            <w:noWrap/>
            <w:hideMark/>
          </w:tcPr>
          <w:p w14:paraId="4982C69E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10</w:t>
            </w:r>
          </w:p>
        </w:tc>
        <w:tc>
          <w:tcPr>
            <w:tcW w:w="741" w:type="pct"/>
            <w:noWrap/>
            <w:hideMark/>
          </w:tcPr>
          <w:p w14:paraId="390A6B6C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17,384,546 </w:t>
            </w:r>
          </w:p>
        </w:tc>
        <w:tc>
          <w:tcPr>
            <w:tcW w:w="658" w:type="pct"/>
            <w:noWrap/>
            <w:hideMark/>
          </w:tcPr>
          <w:p w14:paraId="5FC7E7C6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97.91%</w:t>
            </w:r>
          </w:p>
        </w:tc>
        <w:tc>
          <w:tcPr>
            <w:tcW w:w="989" w:type="pct"/>
            <w:noWrap/>
            <w:hideMark/>
          </w:tcPr>
          <w:p w14:paraId="13137318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noWrap/>
            <w:hideMark/>
          </w:tcPr>
          <w:p w14:paraId="6C33233A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103,129 </w:t>
            </w:r>
          </w:p>
        </w:tc>
        <w:tc>
          <w:tcPr>
            <w:tcW w:w="656" w:type="pct"/>
            <w:noWrap/>
            <w:hideMark/>
          </w:tcPr>
          <w:p w14:paraId="00DB5B2A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0.58%</w:t>
            </w:r>
          </w:p>
        </w:tc>
      </w:tr>
      <w:tr w:rsidR="00F1262F" w:rsidRPr="00FC6C37" w14:paraId="2BE69F72" w14:textId="77777777" w:rsidTr="007221E6">
        <w:trPr>
          <w:trHeight w:val="285"/>
        </w:trPr>
        <w:tc>
          <w:tcPr>
            <w:tcW w:w="427" w:type="pct"/>
            <w:noWrap/>
            <w:hideMark/>
          </w:tcPr>
          <w:p w14:paraId="462CB6F8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11</w:t>
            </w:r>
          </w:p>
        </w:tc>
        <w:tc>
          <w:tcPr>
            <w:tcW w:w="855" w:type="pct"/>
            <w:noWrap/>
            <w:hideMark/>
          </w:tcPr>
          <w:p w14:paraId="3C742D06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11</w:t>
            </w:r>
          </w:p>
        </w:tc>
        <w:tc>
          <w:tcPr>
            <w:tcW w:w="741" w:type="pct"/>
            <w:noWrap/>
            <w:hideMark/>
          </w:tcPr>
          <w:p w14:paraId="4FF00C5B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16,955,788 </w:t>
            </w:r>
          </w:p>
        </w:tc>
        <w:tc>
          <w:tcPr>
            <w:tcW w:w="658" w:type="pct"/>
            <w:noWrap/>
            <w:hideMark/>
          </w:tcPr>
          <w:p w14:paraId="4716DC58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98.38%</w:t>
            </w:r>
          </w:p>
        </w:tc>
        <w:tc>
          <w:tcPr>
            <w:tcW w:w="989" w:type="pct"/>
            <w:noWrap/>
            <w:hideMark/>
          </w:tcPr>
          <w:p w14:paraId="530FFB47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noWrap/>
            <w:hideMark/>
          </w:tcPr>
          <w:p w14:paraId="2727AE6F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55,264 </w:t>
            </w:r>
          </w:p>
        </w:tc>
        <w:tc>
          <w:tcPr>
            <w:tcW w:w="656" w:type="pct"/>
            <w:noWrap/>
            <w:hideMark/>
          </w:tcPr>
          <w:p w14:paraId="385B916C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0.32%</w:t>
            </w:r>
          </w:p>
        </w:tc>
      </w:tr>
      <w:tr w:rsidR="00F1262F" w:rsidRPr="00FC6C37" w14:paraId="2EFFB5AF" w14:textId="77777777" w:rsidTr="007221E6">
        <w:trPr>
          <w:trHeight w:val="285"/>
        </w:trPr>
        <w:tc>
          <w:tcPr>
            <w:tcW w:w="427" w:type="pct"/>
            <w:noWrap/>
            <w:hideMark/>
          </w:tcPr>
          <w:p w14:paraId="497FAFA1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12</w:t>
            </w:r>
          </w:p>
        </w:tc>
        <w:tc>
          <w:tcPr>
            <w:tcW w:w="855" w:type="pct"/>
            <w:noWrap/>
            <w:hideMark/>
          </w:tcPr>
          <w:p w14:paraId="42819DD0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12</w:t>
            </w:r>
          </w:p>
        </w:tc>
        <w:tc>
          <w:tcPr>
            <w:tcW w:w="741" w:type="pct"/>
            <w:noWrap/>
            <w:hideMark/>
          </w:tcPr>
          <w:p w14:paraId="019004BD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15,388,360 </w:t>
            </w:r>
          </w:p>
        </w:tc>
        <w:tc>
          <w:tcPr>
            <w:tcW w:w="658" w:type="pct"/>
            <w:noWrap/>
            <w:hideMark/>
          </w:tcPr>
          <w:p w14:paraId="0D1287C7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98.49%</w:t>
            </w:r>
          </w:p>
        </w:tc>
        <w:tc>
          <w:tcPr>
            <w:tcW w:w="989" w:type="pct"/>
            <w:noWrap/>
            <w:hideMark/>
          </w:tcPr>
          <w:p w14:paraId="1AEF8ADA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Z</w:t>
            </w:r>
          </w:p>
        </w:tc>
        <w:tc>
          <w:tcPr>
            <w:tcW w:w="674" w:type="pct"/>
            <w:noWrap/>
            <w:hideMark/>
          </w:tcPr>
          <w:p w14:paraId="72AE9CF4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47,659 </w:t>
            </w:r>
          </w:p>
        </w:tc>
        <w:tc>
          <w:tcPr>
            <w:tcW w:w="656" w:type="pct"/>
            <w:noWrap/>
            <w:hideMark/>
          </w:tcPr>
          <w:p w14:paraId="2FC83756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0.31%</w:t>
            </w:r>
          </w:p>
        </w:tc>
      </w:tr>
      <w:tr w:rsidR="00F1262F" w:rsidRPr="00FC6C37" w14:paraId="3EDF881A" w14:textId="77777777" w:rsidTr="007221E6">
        <w:trPr>
          <w:trHeight w:val="285"/>
        </w:trPr>
        <w:tc>
          <w:tcPr>
            <w:tcW w:w="427" w:type="pct"/>
            <w:noWrap/>
            <w:hideMark/>
          </w:tcPr>
          <w:p w14:paraId="22E9D371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13</w:t>
            </w:r>
          </w:p>
        </w:tc>
        <w:tc>
          <w:tcPr>
            <w:tcW w:w="855" w:type="pct"/>
            <w:noWrap/>
            <w:hideMark/>
          </w:tcPr>
          <w:p w14:paraId="7F6159DB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13</w:t>
            </w:r>
          </w:p>
        </w:tc>
        <w:tc>
          <w:tcPr>
            <w:tcW w:w="741" w:type="pct"/>
            <w:noWrap/>
            <w:hideMark/>
          </w:tcPr>
          <w:p w14:paraId="54C13585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11,762,046 </w:t>
            </w:r>
          </w:p>
        </w:tc>
        <w:tc>
          <w:tcPr>
            <w:tcW w:w="658" w:type="pct"/>
            <w:noWrap/>
            <w:hideMark/>
          </w:tcPr>
          <w:p w14:paraId="132F1F0A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98.41%</w:t>
            </w:r>
          </w:p>
        </w:tc>
        <w:tc>
          <w:tcPr>
            <w:tcW w:w="989" w:type="pct"/>
            <w:noWrap/>
            <w:hideMark/>
          </w:tcPr>
          <w:p w14:paraId="11C66F71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noWrap/>
            <w:hideMark/>
          </w:tcPr>
          <w:p w14:paraId="04AE0D5C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36,882 </w:t>
            </w:r>
          </w:p>
        </w:tc>
        <w:tc>
          <w:tcPr>
            <w:tcW w:w="656" w:type="pct"/>
            <w:noWrap/>
            <w:hideMark/>
          </w:tcPr>
          <w:p w14:paraId="24432497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0.31%</w:t>
            </w:r>
          </w:p>
        </w:tc>
      </w:tr>
      <w:tr w:rsidR="00F1262F" w:rsidRPr="00FC6C37" w14:paraId="3F8987F1" w14:textId="77777777" w:rsidTr="007221E6">
        <w:trPr>
          <w:trHeight w:val="285"/>
        </w:trPr>
        <w:tc>
          <w:tcPr>
            <w:tcW w:w="427" w:type="pct"/>
            <w:noWrap/>
            <w:hideMark/>
          </w:tcPr>
          <w:p w14:paraId="20751FB8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14</w:t>
            </w:r>
          </w:p>
        </w:tc>
        <w:tc>
          <w:tcPr>
            <w:tcW w:w="855" w:type="pct"/>
            <w:noWrap/>
            <w:hideMark/>
          </w:tcPr>
          <w:p w14:paraId="484E9A41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14</w:t>
            </w:r>
          </w:p>
        </w:tc>
        <w:tc>
          <w:tcPr>
            <w:tcW w:w="741" w:type="pct"/>
            <w:noWrap/>
            <w:hideMark/>
          </w:tcPr>
          <w:p w14:paraId="0A80833D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12,270,986 </w:t>
            </w:r>
          </w:p>
        </w:tc>
        <w:tc>
          <w:tcPr>
            <w:tcW w:w="658" w:type="pct"/>
            <w:noWrap/>
            <w:hideMark/>
          </w:tcPr>
          <w:p w14:paraId="7F37638B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94.85%</w:t>
            </w:r>
          </w:p>
        </w:tc>
        <w:tc>
          <w:tcPr>
            <w:tcW w:w="989" w:type="pct"/>
            <w:noWrap/>
            <w:hideMark/>
          </w:tcPr>
          <w:p w14:paraId="0AF2C808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noWrap/>
            <w:hideMark/>
          </w:tcPr>
          <w:p w14:paraId="1EF08A30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166,610 </w:t>
            </w:r>
          </w:p>
        </w:tc>
        <w:tc>
          <w:tcPr>
            <w:tcW w:w="656" w:type="pct"/>
            <w:noWrap/>
            <w:hideMark/>
          </w:tcPr>
          <w:p w14:paraId="0CF21E85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1.29%</w:t>
            </w:r>
          </w:p>
        </w:tc>
      </w:tr>
      <w:tr w:rsidR="00F1262F" w:rsidRPr="00FC6C37" w14:paraId="6CB58EE3" w14:textId="77777777" w:rsidTr="007221E6">
        <w:trPr>
          <w:trHeight w:val="285"/>
        </w:trPr>
        <w:tc>
          <w:tcPr>
            <w:tcW w:w="427" w:type="pct"/>
            <w:noWrap/>
            <w:hideMark/>
          </w:tcPr>
          <w:p w14:paraId="1A310829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15</w:t>
            </w:r>
          </w:p>
        </w:tc>
        <w:tc>
          <w:tcPr>
            <w:tcW w:w="855" w:type="pct"/>
            <w:noWrap/>
            <w:hideMark/>
          </w:tcPr>
          <w:p w14:paraId="6612DE0A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15</w:t>
            </w:r>
          </w:p>
        </w:tc>
        <w:tc>
          <w:tcPr>
            <w:tcW w:w="741" w:type="pct"/>
            <w:noWrap/>
            <w:hideMark/>
          </w:tcPr>
          <w:p w14:paraId="7CDD1AF8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8,489,030 </w:t>
            </w:r>
          </w:p>
        </w:tc>
        <w:tc>
          <w:tcPr>
            <w:tcW w:w="658" w:type="pct"/>
            <w:noWrap/>
            <w:hideMark/>
          </w:tcPr>
          <w:p w14:paraId="4960872B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98.15%</w:t>
            </w:r>
          </w:p>
        </w:tc>
        <w:tc>
          <w:tcPr>
            <w:tcW w:w="989" w:type="pct"/>
            <w:noWrap/>
            <w:hideMark/>
          </w:tcPr>
          <w:p w14:paraId="172E45D4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noWrap/>
            <w:hideMark/>
          </w:tcPr>
          <w:p w14:paraId="65399B3F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37,019 </w:t>
            </w:r>
          </w:p>
        </w:tc>
        <w:tc>
          <w:tcPr>
            <w:tcW w:w="656" w:type="pct"/>
            <w:noWrap/>
            <w:hideMark/>
          </w:tcPr>
          <w:p w14:paraId="6E05B9CB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0.43%</w:t>
            </w:r>
          </w:p>
        </w:tc>
      </w:tr>
      <w:tr w:rsidR="00F1262F" w:rsidRPr="00FC6C37" w14:paraId="0F4CC9FA" w14:textId="77777777" w:rsidTr="007221E6">
        <w:trPr>
          <w:trHeight w:val="285"/>
        </w:trPr>
        <w:tc>
          <w:tcPr>
            <w:tcW w:w="427" w:type="pct"/>
            <w:noWrap/>
            <w:hideMark/>
          </w:tcPr>
          <w:p w14:paraId="0C379B45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17</w:t>
            </w:r>
          </w:p>
        </w:tc>
        <w:tc>
          <w:tcPr>
            <w:tcW w:w="855" w:type="pct"/>
            <w:noWrap/>
            <w:hideMark/>
          </w:tcPr>
          <w:p w14:paraId="4C4C62D5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17</w:t>
            </w:r>
          </w:p>
        </w:tc>
        <w:tc>
          <w:tcPr>
            <w:tcW w:w="741" w:type="pct"/>
            <w:noWrap/>
            <w:hideMark/>
          </w:tcPr>
          <w:p w14:paraId="29786B22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8,518,025 </w:t>
            </w:r>
          </w:p>
        </w:tc>
        <w:tc>
          <w:tcPr>
            <w:tcW w:w="658" w:type="pct"/>
            <w:noWrap/>
            <w:hideMark/>
          </w:tcPr>
          <w:p w14:paraId="0BB2C475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97.20%</w:t>
            </w:r>
          </w:p>
        </w:tc>
        <w:tc>
          <w:tcPr>
            <w:tcW w:w="989" w:type="pct"/>
            <w:noWrap/>
            <w:hideMark/>
          </w:tcPr>
          <w:p w14:paraId="64276C75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8</w:t>
            </w:r>
          </w:p>
        </w:tc>
        <w:tc>
          <w:tcPr>
            <w:tcW w:w="674" w:type="pct"/>
            <w:noWrap/>
            <w:hideMark/>
          </w:tcPr>
          <w:p w14:paraId="5778A7EF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159,023 </w:t>
            </w:r>
          </w:p>
        </w:tc>
        <w:tc>
          <w:tcPr>
            <w:tcW w:w="656" w:type="pct"/>
            <w:noWrap/>
            <w:hideMark/>
          </w:tcPr>
          <w:p w14:paraId="4ACF5716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1.81%</w:t>
            </w:r>
          </w:p>
        </w:tc>
      </w:tr>
      <w:tr w:rsidR="00F1262F" w:rsidRPr="00FC6C37" w14:paraId="415645B7" w14:textId="77777777" w:rsidTr="007221E6">
        <w:trPr>
          <w:trHeight w:val="285"/>
        </w:trPr>
        <w:tc>
          <w:tcPr>
            <w:tcW w:w="427" w:type="pct"/>
            <w:noWrap/>
            <w:hideMark/>
          </w:tcPr>
          <w:p w14:paraId="0FED2D47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18</w:t>
            </w:r>
          </w:p>
        </w:tc>
        <w:tc>
          <w:tcPr>
            <w:tcW w:w="855" w:type="pct"/>
            <w:noWrap/>
            <w:hideMark/>
          </w:tcPr>
          <w:p w14:paraId="18EEABC7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18</w:t>
            </w:r>
          </w:p>
        </w:tc>
        <w:tc>
          <w:tcPr>
            <w:tcW w:w="741" w:type="pct"/>
            <w:noWrap/>
            <w:hideMark/>
          </w:tcPr>
          <w:p w14:paraId="1740A080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8,744,769 </w:t>
            </w:r>
          </w:p>
        </w:tc>
        <w:tc>
          <w:tcPr>
            <w:tcW w:w="658" w:type="pct"/>
            <w:noWrap/>
            <w:hideMark/>
          </w:tcPr>
          <w:p w14:paraId="255A129D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96.18%</w:t>
            </w:r>
          </w:p>
        </w:tc>
        <w:tc>
          <w:tcPr>
            <w:tcW w:w="989" w:type="pct"/>
            <w:noWrap/>
            <w:hideMark/>
          </w:tcPr>
          <w:p w14:paraId="0B88C8C9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noWrap/>
            <w:hideMark/>
          </w:tcPr>
          <w:p w14:paraId="198B7FE5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78,897 </w:t>
            </w:r>
          </w:p>
        </w:tc>
        <w:tc>
          <w:tcPr>
            <w:tcW w:w="656" w:type="pct"/>
            <w:noWrap/>
            <w:hideMark/>
          </w:tcPr>
          <w:p w14:paraId="17B62280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0.87%</w:t>
            </w:r>
          </w:p>
        </w:tc>
      </w:tr>
      <w:tr w:rsidR="00F1262F" w:rsidRPr="00FC6C37" w14:paraId="30C6A0E4" w14:textId="77777777" w:rsidTr="007221E6">
        <w:trPr>
          <w:trHeight w:val="285"/>
        </w:trPr>
        <w:tc>
          <w:tcPr>
            <w:tcW w:w="427" w:type="pct"/>
            <w:noWrap/>
            <w:hideMark/>
          </w:tcPr>
          <w:p w14:paraId="25BD66AF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19</w:t>
            </w:r>
          </w:p>
        </w:tc>
        <w:tc>
          <w:tcPr>
            <w:tcW w:w="855" w:type="pct"/>
            <w:noWrap/>
            <w:hideMark/>
          </w:tcPr>
          <w:p w14:paraId="6E18FBF2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19</w:t>
            </w:r>
          </w:p>
        </w:tc>
        <w:tc>
          <w:tcPr>
            <w:tcW w:w="741" w:type="pct"/>
            <w:noWrap/>
            <w:hideMark/>
          </w:tcPr>
          <w:p w14:paraId="4F8671D8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8,076,394 </w:t>
            </w:r>
          </w:p>
        </w:tc>
        <w:tc>
          <w:tcPr>
            <w:tcW w:w="658" w:type="pct"/>
            <w:noWrap/>
            <w:hideMark/>
          </w:tcPr>
          <w:p w14:paraId="73CA39EA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96.80%</w:t>
            </w:r>
          </w:p>
        </w:tc>
        <w:tc>
          <w:tcPr>
            <w:tcW w:w="989" w:type="pct"/>
            <w:noWrap/>
            <w:hideMark/>
          </w:tcPr>
          <w:p w14:paraId="301CCD08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noWrap/>
            <w:hideMark/>
          </w:tcPr>
          <w:p w14:paraId="5BF26BAB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65,709 </w:t>
            </w:r>
          </w:p>
        </w:tc>
        <w:tc>
          <w:tcPr>
            <w:tcW w:w="656" w:type="pct"/>
            <w:noWrap/>
            <w:hideMark/>
          </w:tcPr>
          <w:p w14:paraId="7E196F0F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0.79%</w:t>
            </w:r>
          </w:p>
        </w:tc>
      </w:tr>
      <w:tr w:rsidR="00F1262F" w:rsidRPr="00FC6C37" w14:paraId="0EFA927E" w14:textId="77777777" w:rsidTr="007221E6">
        <w:trPr>
          <w:trHeight w:val="285"/>
        </w:trPr>
        <w:tc>
          <w:tcPr>
            <w:tcW w:w="427" w:type="pct"/>
            <w:noWrap/>
            <w:hideMark/>
          </w:tcPr>
          <w:p w14:paraId="4F54D76E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20</w:t>
            </w:r>
          </w:p>
        </w:tc>
        <w:tc>
          <w:tcPr>
            <w:tcW w:w="855" w:type="pct"/>
            <w:noWrap/>
            <w:hideMark/>
          </w:tcPr>
          <w:p w14:paraId="04D9852F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20</w:t>
            </w:r>
          </w:p>
        </w:tc>
        <w:tc>
          <w:tcPr>
            <w:tcW w:w="741" w:type="pct"/>
            <w:noWrap/>
            <w:hideMark/>
          </w:tcPr>
          <w:p w14:paraId="27D716F8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9,801,526 </w:t>
            </w:r>
          </w:p>
        </w:tc>
        <w:tc>
          <w:tcPr>
            <w:tcW w:w="658" w:type="pct"/>
            <w:noWrap/>
            <w:hideMark/>
          </w:tcPr>
          <w:p w14:paraId="0198F918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96.93%</w:t>
            </w:r>
          </w:p>
        </w:tc>
        <w:tc>
          <w:tcPr>
            <w:tcW w:w="989" w:type="pct"/>
            <w:noWrap/>
            <w:hideMark/>
          </w:tcPr>
          <w:p w14:paraId="6498CEC1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Z</w:t>
            </w:r>
          </w:p>
        </w:tc>
        <w:tc>
          <w:tcPr>
            <w:tcW w:w="674" w:type="pct"/>
            <w:noWrap/>
            <w:hideMark/>
          </w:tcPr>
          <w:p w14:paraId="5540B56E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70,364 </w:t>
            </w:r>
          </w:p>
        </w:tc>
        <w:tc>
          <w:tcPr>
            <w:tcW w:w="656" w:type="pct"/>
            <w:noWrap/>
            <w:hideMark/>
          </w:tcPr>
          <w:p w14:paraId="2E7D10CF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0.70%</w:t>
            </w:r>
          </w:p>
        </w:tc>
      </w:tr>
      <w:tr w:rsidR="00F1262F" w:rsidRPr="00FC6C37" w14:paraId="2B9B48BE" w14:textId="77777777" w:rsidTr="007221E6">
        <w:trPr>
          <w:trHeight w:val="285"/>
        </w:trPr>
        <w:tc>
          <w:tcPr>
            <w:tcW w:w="427" w:type="pct"/>
            <w:noWrap/>
            <w:hideMark/>
          </w:tcPr>
          <w:p w14:paraId="3DD2B594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21</w:t>
            </w:r>
          </w:p>
        </w:tc>
        <w:tc>
          <w:tcPr>
            <w:tcW w:w="855" w:type="pct"/>
            <w:noWrap/>
            <w:hideMark/>
          </w:tcPr>
          <w:p w14:paraId="578CC562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21</w:t>
            </w:r>
          </w:p>
        </w:tc>
        <w:tc>
          <w:tcPr>
            <w:tcW w:w="741" w:type="pct"/>
            <w:noWrap/>
            <w:hideMark/>
          </w:tcPr>
          <w:p w14:paraId="4E7D198A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5,695,111 </w:t>
            </w:r>
          </w:p>
        </w:tc>
        <w:tc>
          <w:tcPr>
            <w:tcW w:w="658" w:type="pct"/>
            <w:noWrap/>
            <w:hideMark/>
          </w:tcPr>
          <w:p w14:paraId="3049B447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97.67%</w:t>
            </w:r>
          </w:p>
        </w:tc>
        <w:tc>
          <w:tcPr>
            <w:tcW w:w="989" w:type="pct"/>
            <w:noWrap/>
            <w:hideMark/>
          </w:tcPr>
          <w:p w14:paraId="1695C5E9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noWrap/>
            <w:hideMark/>
          </w:tcPr>
          <w:p w14:paraId="0AD64561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34,574 </w:t>
            </w:r>
          </w:p>
        </w:tc>
        <w:tc>
          <w:tcPr>
            <w:tcW w:w="656" w:type="pct"/>
            <w:noWrap/>
            <w:hideMark/>
          </w:tcPr>
          <w:p w14:paraId="59304386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0.59%</w:t>
            </w:r>
          </w:p>
        </w:tc>
      </w:tr>
      <w:tr w:rsidR="00F1262F" w:rsidRPr="00FC6C37" w14:paraId="3B314E60" w14:textId="77777777" w:rsidTr="007221E6">
        <w:trPr>
          <w:trHeight w:val="285"/>
        </w:trPr>
        <w:tc>
          <w:tcPr>
            <w:tcW w:w="427" w:type="pct"/>
            <w:noWrap/>
            <w:hideMark/>
          </w:tcPr>
          <w:p w14:paraId="7F426B6C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22</w:t>
            </w:r>
          </w:p>
        </w:tc>
        <w:tc>
          <w:tcPr>
            <w:tcW w:w="855" w:type="pct"/>
            <w:noWrap/>
            <w:hideMark/>
          </w:tcPr>
          <w:p w14:paraId="32201C99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22</w:t>
            </w:r>
          </w:p>
        </w:tc>
        <w:tc>
          <w:tcPr>
            <w:tcW w:w="741" w:type="pct"/>
            <w:noWrap/>
            <w:hideMark/>
          </w:tcPr>
          <w:p w14:paraId="14F5F7EB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3,076,208 </w:t>
            </w:r>
          </w:p>
        </w:tc>
        <w:tc>
          <w:tcPr>
            <w:tcW w:w="658" w:type="pct"/>
            <w:noWrap/>
            <w:hideMark/>
          </w:tcPr>
          <w:p w14:paraId="3B34C026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96.97%</w:t>
            </w:r>
          </w:p>
        </w:tc>
        <w:tc>
          <w:tcPr>
            <w:tcW w:w="989" w:type="pct"/>
            <w:noWrap/>
            <w:hideMark/>
          </w:tcPr>
          <w:p w14:paraId="71BC3A1C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noWrap/>
            <w:hideMark/>
          </w:tcPr>
          <w:p w14:paraId="5D0E28E0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22,546 </w:t>
            </w:r>
          </w:p>
        </w:tc>
        <w:tc>
          <w:tcPr>
            <w:tcW w:w="656" w:type="pct"/>
            <w:noWrap/>
            <w:hideMark/>
          </w:tcPr>
          <w:p w14:paraId="0342F803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0.71%</w:t>
            </w:r>
          </w:p>
        </w:tc>
      </w:tr>
      <w:tr w:rsidR="00F1262F" w:rsidRPr="00FC6C37" w14:paraId="7B108F5B" w14:textId="77777777" w:rsidTr="007221E6">
        <w:trPr>
          <w:trHeight w:val="285"/>
        </w:trPr>
        <w:tc>
          <w:tcPr>
            <w:tcW w:w="427" w:type="pct"/>
            <w:noWrap/>
            <w:hideMark/>
          </w:tcPr>
          <w:p w14:paraId="6D98970F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23</w:t>
            </w:r>
          </w:p>
        </w:tc>
        <w:tc>
          <w:tcPr>
            <w:tcW w:w="855" w:type="pct"/>
            <w:noWrap/>
            <w:hideMark/>
          </w:tcPr>
          <w:p w14:paraId="11E817A8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23</w:t>
            </w:r>
          </w:p>
        </w:tc>
        <w:tc>
          <w:tcPr>
            <w:tcW w:w="741" w:type="pct"/>
            <w:noWrap/>
            <w:hideMark/>
          </w:tcPr>
          <w:p w14:paraId="0FE04F97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4,679,303 </w:t>
            </w:r>
          </w:p>
        </w:tc>
        <w:tc>
          <w:tcPr>
            <w:tcW w:w="658" w:type="pct"/>
            <w:noWrap/>
            <w:hideMark/>
          </w:tcPr>
          <w:p w14:paraId="2B5A193E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97.70%</w:t>
            </w:r>
          </w:p>
        </w:tc>
        <w:tc>
          <w:tcPr>
            <w:tcW w:w="989" w:type="pct"/>
            <w:noWrap/>
            <w:hideMark/>
          </w:tcPr>
          <w:p w14:paraId="3A871AA4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noWrap/>
            <w:hideMark/>
          </w:tcPr>
          <w:p w14:paraId="6C15EB7A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23,967 </w:t>
            </w:r>
          </w:p>
        </w:tc>
        <w:tc>
          <w:tcPr>
            <w:tcW w:w="656" w:type="pct"/>
            <w:noWrap/>
            <w:hideMark/>
          </w:tcPr>
          <w:p w14:paraId="1FF7A8B9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0.50%</w:t>
            </w:r>
          </w:p>
        </w:tc>
      </w:tr>
      <w:tr w:rsidR="00F1262F" w:rsidRPr="00FC6C37" w14:paraId="5C498D8E" w14:textId="77777777" w:rsidTr="007221E6">
        <w:trPr>
          <w:trHeight w:val="285"/>
        </w:trPr>
        <w:tc>
          <w:tcPr>
            <w:tcW w:w="427" w:type="pct"/>
            <w:noWrap/>
            <w:hideMark/>
          </w:tcPr>
          <w:p w14:paraId="45588135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24</w:t>
            </w:r>
          </w:p>
        </w:tc>
        <w:tc>
          <w:tcPr>
            <w:tcW w:w="855" w:type="pct"/>
            <w:noWrap/>
            <w:hideMark/>
          </w:tcPr>
          <w:p w14:paraId="6F619E80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24</w:t>
            </w:r>
          </w:p>
        </w:tc>
        <w:tc>
          <w:tcPr>
            <w:tcW w:w="741" w:type="pct"/>
            <w:noWrap/>
            <w:hideMark/>
          </w:tcPr>
          <w:p w14:paraId="0F0A82F3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5,366,338 </w:t>
            </w:r>
          </w:p>
        </w:tc>
        <w:tc>
          <w:tcPr>
            <w:tcW w:w="658" w:type="pct"/>
            <w:noWrap/>
            <w:hideMark/>
          </w:tcPr>
          <w:p w14:paraId="214E4DDD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97.20%</w:t>
            </w:r>
          </w:p>
        </w:tc>
        <w:tc>
          <w:tcPr>
            <w:tcW w:w="989" w:type="pct"/>
            <w:noWrap/>
            <w:hideMark/>
          </w:tcPr>
          <w:p w14:paraId="540DE9DB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Z</w:t>
            </w:r>
          </w:p>
        </w:tc>
        <w:tc>
          <w:tcPr>
            <w:tcW w:w="674" w:type="pct"/>
            <w:noWrap/>
            <w:hideMark/>
          </w:tcPr>
          <w:p w14:paraId="34D156D8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60,378 </w:t>
            </w:r>
          </w:p>
        </w:tc>
        <w:tc>
          <w:tcPr>
            <w:tcW w:w="656" w:type="pct"/>
            <w:noWrap/>
            <w:hideMark/>
          </w:tcPr>
          <w:p w14:paraId="5DFD5F9A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1.09%</w:t>
            </w:r>
          </w:p>
        </w:tc>
      </w:tr>
      <w:tr w:rsidR="00F1262F" w:rsidRPr="00FC6C37" w14:paraId="00DA2423" w14:textId="77777777" w:rsidTr="007221E6">
        <w:trPr>
          <w:trHeight w:val="285"/>
        </w:trPr>
        <w:tc>
          <w:tcPr>
            <w:tcW w:w="427" w:type="pct"/>
            <w:noWrap/>
            <w:hideMark/>
          </w:tcPr>
          <w:p w14:paraId="0CC86F09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25</w:t>
            </w:r>
          </w:p>
        </w:tc>
        <w:tc>
          <w:tcPr>
            <w:tcW w:w="855" w:type="pct"/>
            <w:noWrap/>
            <w:hideMark/>
          </w:tcPr>
          <w:p w14:paraId="005855B6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25</w:t>
            </w:r>
          </w:p>
        </w:tc>
        <w:tc>
          <w:tcPr>
            <w:tcW w:w="741" w:type="pct"/>
            <w:noWrap/>
            <w:hideMark/>
          </w:tcPr>
          <w:p w14:paraId="57DCC563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862,210 </w:t>
            </w:r>
          </w:p>
        </w:tc>
        <w:tc>
          <w:tcPr>
            <w:tcW w:w="658" w:type="pct"/>
            <w:noWrap/>
            <w:hideMark/>
          </w:tcPr>
          <w:p w14:paraId="4B8D4F7E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96.06%</w:t>
            </w:r>
          </w:p>
        </w:tc>
        <w:tc>
          <w:tcPr>
            <w:tcW w:w="989" w:type="pct"/>
            <w:noWrap/>
            <w:hideMark/>
          </w:tcPr>
          <w:p w14:paraId="072F658D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Z</w:t>
            </w:r>
          </w:p>
        </w:tc>
        <w:tc>
          <w:tcPr>
            <w:tcW w:w="674" w:type="pct"/>
            <w:noWrap/>
            <w:hideMark/>
          </w:tcPr>
          <w:p w14:paraId="40577E5B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8,391 </w:t>
            </w:r>
          </w:p>
        </w:tc>
        <w:tc>
          <w:tcPr>
            <w:tcW w:w="656" w:type="pct"/>
            <w:noWrap/>
            <w:hideMark/>
          </w:tcPr>
          <w:p w14:paraId="7797425F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0.93%</w:t>
            </w:r>
          </w:p>
        </w:tc>
      </w:tr>
      <w:tr w:rsidR="00F1262F" w:rsidRPr="00FC6C37" w14:paraId="3A3FA143" w14:textId="77777777" w:rsidTr="007221E6">
        <w:trPr>
          <w:trHeight w:val="285"/>
        </w:trPr>
        <w:tc>
          <w:tcPr>
            <w:tcW w:w="427" w:type="pct"/>
            <w:noWrap/>
            <w:hideMark/>
          </w:tcPr>
          <w:p w14:paraId="4BA8FC4D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26</w:t>
            </w:r>
          </w:p>
        </w:tc>
        <w:tc>
          <w:tcPr>
            <w:tcW w:w="855" w:type="pct"/>
            <w:noWrap/>
            <w:hideMark/>
          </w:tcPr>
          <w:p w14:paraId="2CE3E88C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26</w:t>
            </w:r>
          </w:p>
        </w:tc>
        <w:tc>
          <w:tcPr>
            <w:tcW w:w="741" w:type="pct"/>
            <w:noWrap/>
            <w:hideMark/>
          </w:tcPr>
          <w:p w14:paraId="3E5D083E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3,419,531 </w:t>
            </w:r>
          </w:p>
        </w:tc>
        <w:tc>
          <w:tcPr>
            <w:tcW w:w="658" w:type="pct"/>
            <w:noWrap/>
            <w:hideMark/>
          </w:tcPr>
          <w:p w14:paraId="12121402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95.22%</w:t>
            </w:r>
          </w:p>
        </w:tc>
        <w:tc>
          <w:tcPr>
            <w:tcW w:w="989" w:type="pct"/>
            <w:noWrap/>
            <w:hideMark/>
          </w:tcPr>
          <w:p w14:paraId="5A965044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noWrap/>
            <w:hideMark/>
          </w:tcPr>
          <w:p w14:paraId="53921BBD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39,048 </w:t>
            </w:r>
          </w:p>
        </w:tc>
        <w:tc>
          <w:tcPr>
            <w:tcW w:w="656" w:type="pct"/>
            <w:noWrap/>
            <w:hideMark/>
          </w:tcPr>
          <w:p w14:paraId="273F161A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1.09%</w:t>
            </w:r>
          </w:p>
        </w:tc>
      </w:tr>
      <w:tr w:rsidR="00F1262F" w:rsidRPr="00FC6C37" w14:paraId="657FAEF2" w14:textId="77777777" w:rsidTr="007221E6">
        <w:trPr>
          <w:trHeight w:val="285"/>
        </w:trPr>
        <w:tc>
          <w:tcPr>
            <w:tcW w:w="427" w:type="pct"/>
            <w:noWrap/>
            <w:hideMark/>
          </w:tcPr>
          <w:p w14:paraId="361A5B8F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27</w:t>
            </w:r>
          </w:p>
        </w:tc>
        <w:tc>
          <w:tcPr>
            <w:tcW w:w="855" w:type="pct"/>
            <w:noWrap/>
            <w:hideMark/>
          </w:tcPr>
          <w:p w14:paraId="2C375D15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27</w:t>
            </w:r>
          </w:p>
        </w:tc>
        <w:tc>
          <w:tcPr>
            <w:tcW w:w="741" w:type="pct"/>
            <w:noWrap/>
            <w:hideMark/>
          </w:tcPr>
          <w:p w14:paraId="62FACA31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3,731,771 </w:t>
            </w:r>
          </w:p>
        </w:tc>
        <w:tc>
          <w:tcPr>
            <w:tcW w:w="658" w:type="pct"/>
            <w:noWrap/>
            <w:hideMark/>
          </w:tcPr>
          <w:p w14:paraId="4A2B924A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91.11%</w:t>
            </w:r>
          </w:p>
        </w:tc>
        <w:tc>
          <w:tcPr>
            <w:tcW w:w="989" w:type="pct"/>
            <w:noWrap/>
            <w:hideMark/>
          </w:tcPr>
          <w:p w14:paraId="04980E95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noWrap/>
            <w:hideMark/>
          </w:tcPr>
          <w:p w14:paraId="58741A9B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81,940 </w:t>
            </w:r>
          </w:p>
        </w:tc>
        <w:tc>
          <w:tcPr>
            <w:tcW w:w="656" w:type="pct"/>
            <w:noWrap/>
            <w:hideMark/>
          </w:tcPr>
          <w:p w14:paraId="792D9A26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2.00%</w:t>
            </w:r>
          </w:p>
        </w:tc>
      </w:tr>
      <w:tr w:rsidR="00F1262F" w:rsidRPr="00FC6C37" w14:paraId="686F5516" w14:textId="77777777" w:rsidTr="007221E6">
        <w:trPr>
          <w:trHeight w:val="285"/>
        </w:trPr>
        <w:tc>
          <w:tcPr>
            <w:tcW w:w="427" w:type="pct"/>
            <w:noWrap/>
            <w:hideMark/>
          </w:tcPr>
          <w:p w14:paraId="6E675F97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lastRenderedPageBreak/>
              <w:t>Chr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28</w:t>
            </w:r>
          </w:p>
        </w:tc>
        <w:tc>
          <w:tcPr>
            <w:tcW w:w="855" w:type="pct"/>
            <w:noWrap/>
            <w:hideMark/>
          </w:tcPr>
          <w:p w14:paraId="0ECB105B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28</w:t>
            </w:r>
          </w:p>
        </w:tc>
        <w:tc>
          <w:tcPr>
            <w:tcW w:w="741" w:type="pct"/>
            <w:noWrap/>
            <w:hideMark/>
          </w:tcPr>
          <w:p w14:paraId="1F3F2723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3,345,899 </w:t>
            </w:r>
          </w:p>
        </w:tc>
        <w:tc>
          <w:tcPr>
            <w:tcW w:w="658" w:type="pct"/>
            <w:noWrap/>
            <w:hideMark/>
          </w:tcPr>
          <w:p w14:paraId="54CD2668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94.26%</w:t>
            </w:r>
          </w:p>
        </w:tc>
        <w:tc>
          <w:tcPr>
            <w:tcW w:w="989" w:type="pct"/>
            <w:noWrap/>
            <w:hideMark/>
          </w:tcPr>
          <w:p w14:paraId="5D474290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Z</w:t>
            </w:r>
          </w:p>
        </w:tc>
        <w:tc>
          <w:tcPr>
            <w:tcW w:w="674" w:type="pct"/>
            <w:noWrap/>
            <w:hideMark/>
          </w:tcPr>
          <w:p w14:paraId="11D185E7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67,152 </w:t>
            </w:r>
          </w:p>
        </w:tc>
        <w:tc>
          <w:tcPr>
            <w:tcW w:w="656" w:type="pct"/>
            <w:noWrap/>
            <w:hideMark/>
          </w:tcPr>
          <w:p w14:paraId="2E0A9E80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1.89%</w:t>
            </w:r>
          </w:p>
        </w:tc>
      </w:tr>
      <w:tr w:rsidR="00F1262F" w:rsidRPr="00FC6C37" w14:paraId="7ACDE6A3" w14:textId="77777777" w:rsidTr="007221E6">
        <w:trPr>
          <w:trHeight w:val="285"/>
        </w:trPr>
        <w:tc>
          <w:tcPr>
            <w:tcW w:w="427" w:type="pct"/>
            <w:noWrap/>
            <w:hideMark/>
          </w:tcPr>
          <w:p w14:paraId="12201CDD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29</w:t>
            </w:r>
          </w:p>
        </w:tc>
        <w:tc>
          <w:tcPr>
            <w:tcW w:w="855" w:type="pct"/>
            <w:noWrap/>
            <w:hideMark/>
          </w:tcPr>
          <w:p w14:paraId="75000507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LGE22C19W28_E50C23</w:t>
            </w:r>
          </w:p>
        </w:tc>
        <w:tc>
          <w:tcPr>
            <w:tcW w:w="741" w:type="pct"/>
            <w:noWrap/>
            <w:hideMark/>
          </w:tcPr>
          <w:p w14:paraId="1CCDC6F8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693,952 </w:t>
            </w:r>
          </w:p>
        </w:tc>
        <w:tc>
          <w:tcPr>
            <w:tcW w:w="658" w:type="pct"/>
            <w:noWrap/>
            <w:hideMark/>
          </w:tcPr>
          <w:p w14:paraId="1D56E173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94.83%</w:t>
            </w:r>
          </w:p>
        </w:tc>
        <w:tc>
          <w:tcPr>
            <w:tcW w:w="989" w:type="pct"/>
            <w:noWrap/>
            <w:hideMark/>
          </w:tcPr>
          <w:p w14:paraId="2913CBF3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noWrap/>
            <w:hideMark/>
          </w:tcPr>
          <w:p w14:paraId="7783F494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10,634 </w:t>
            </w:r>
          </w:p>
        </w:tc>
        <w:tc>
          <w:tcPr>
            <w:tcW w:w="656" w:type="pct"/>
            <w:noWrap/>
            <w:hideMark/>
          </w:tcPr>
          <w:p w14:paraId="1C4AC0A9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1.45%</w:t>
            </w:r>
          </w:p>
        </w:tc>
      </w:tr>
      <w:tr w:rsidR="00F1262F" w:rsidRPr="00FC6C37" w14:paraId="44D5343B" w14:textId="77777777" w:rsidTr="007221E6">
        <w:trPr>
          <w:trHeight w:val="285"/>
        </w:trPr>
        <w:tc>
          <w:tcPr>
            <w:tcW w:w="427" w:type="pct"/>
            <w:noWrap/>
            <w:hideMark/>
          </w:tcPr>
          <w:p w14:paraId="1F2BBC06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30</w:t>
            </w:r>
          </w:p>
        </w:tc>
        <w:tc>
          <w:tcPr>
            <w:tcW w:w="855" w:type="pct"/>
            <w:noWrap/>
            <w:hideMark/>
          </w:tcPr>
          <w:p w14:paraId="6BD90486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LGE64</w:t>
            </w:r>
          </w:p>
        </w:tc>
        <w:tc>
          <w:tcPr>
            <w:tcW w:w="741" w:type="pct"/>
            <w:noWrap/>
            <w:hideMark/>
          </w:tcPr>
          <w:p w14:paraId="7F8F7A6B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276,372 </w:t>
            </w:r>
          </w:p>
        </w:tc>
        <w:tc>
          <w:tcPr>
            <w:tcW w:w="658" w:type="pct"/>
            <w:noWrap/>
            <w:hideMark/>
          </w:tcPr>
          <w:p w14:paraId="3E5850E2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56.25%</w:t>
            </w:r>
          </w:p>
        </w:tc>
        <w:tc>
          <w:tcPr>
            <w:tcW w:w="989" w:type="pct"/>
            <w:noWrap/>
            <w:hideMark/>
          </w:tcPr>
          <w:p w14:paraId="5D23CB3C" w14:textId="77777777" w:rsidR="00F1262F" w:rsidRPr="00FC6C37" w:rsidRDefault="00F1262F" w:rsidP="007221E6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noWrap/>
            <w:hideMark/>
          </w:tcPr>
          <w:p w14:paraId="4138B488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61,769 </w:t>
            </w:r>
          </w:p>
        </w:tc>
        <w:tc>
          <w:tcPr>
            <w:tcW w:w="656" w:type="pct"/>
            <w:noWrap/>
            <w:hideMark/>
          </w:tcPr>
          <w:p w14:paraId="3772A949" w14:textId="77777777" w:rsidR="00F1262F" w:rsidRPr="00FC6C37" w:rsidRDefault="00F1262F" w:rsidP="007221E6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12.57%</w:t>
            </w:r>
          </w:p>
        </w:tc>
      </w:tr>
      <w:tr w:rsidR="00275552" w:rsidRPr="00FC6C37" w14:paraId="58B0BF99" w14:textId="77777777" w:rsidTr="00275552">
        <w:trPr>
          <w:trHeight w:val="285"/>
        </w:trPr>
        <w:tc>
          <w:tcPr>
            <w:tcW w:w="427" w:type="pct"/>
            <w:tcBorders>
              <w:bottom w:val="single" w:sz="4" w:space="0" w:color="auto"/>
            </w:tcBorders>
            <w:noWrap/>
            <w:hideMark/>
          </w:tcPr>
          <w:p w14:paraId="3FAC0204" w14:textId="19D4887F" w:rsidR="00275552" w:rsidRPr="00FC6C37" w:rsidRDefault="00FC416A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C</w:t>
            </w:r>
            <w:r w:rsidR="00275552" w:rsidRPr="00FC6C37">
              <w:rPr>
                <w:rFonts w:ascii="Times New Roman" w:hAnsi="Times New Roman" w:cs="Times New Roman"/>
                <w:sz w:val="18"/>
                <w:szCs w:val="18"/>
              </w:rPr>
              <w:t>hr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275552" w:rsidRPr="00FC6C37">
              <w:rPr>
                <w:rFonts w:ascii="Times New Roman" w:hAnsi="Times New Roman" w:cs="Times New Roman"/>
                <w:sz w:val="18"/>
                <w:szCs w:val="18"/>
              </w:rPr>
              <w:t>Z</w:t>
            </w:r>
          </w:p>
        </w:tc>
        <w:tc>
          <w:tcPr>
            <w:tcW w:w="855" w:type="pct"/>
            <w:tcBorders>
              <w:bottom w:val="single" w:sz="4" w:space="0" w:color="auto"/>
            </w:tcBorders>
            <w:noWrap/>
            <w:hideMark/>
          </w:tcPr>
          <w:p w14:paraId="44D63A68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Z</w:t>
            </w:r>
          </w:p>
        </w:tc>
        <w:tc>
          <w:tcPr>
            <w:tcW w:w="741" w:type="pct"/>
            <w:tcBorders>
              <w:bottom w:val="single" w:sz="4" w:space="0" w:color="auto"/>
            </w:tcBorders>
            <w:noWrap/>
            <w:hideMark/>
          </w:tcPr>
          <w:p w14:paraId="698B7149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48,799,819 </w:t>
            </w:r>
          </w:p>
        </w:tc>
        <w:tc>
          <w:tcPr>
            <w:tcW w:w="658" w:type="pct"/>
            <w:tcBorders>
              <w:bottom w:val="single" w:sz="4" w:space="0" w:color="auto"/>
            </w:tcBorders>
            <w:noWrap/>
            <w:hideMark/>
          </w:tcPr>
          <w:p w14:paraId="2585DEA1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93.65%</w:t>
            </w:r>
          </w:p>
        </w:tc>
        <w:tc>
          <w:tcPr>
            <w:tcW w:w="989" w:type="pct"/>
            <w:tcBorders>
              <w:bottom w:val="single" w:sz="4" w:space="0" w:color="auto"/>
            </w:tcBorders>
            <w:noWrap/>
            <w:hideMark/>
          </w:tcPr>
          <w:p w14:paraId="1BBA898D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1</w:t>
            </w:r>
          </w:p>
        </w:tc>
        <w:tc>
          <w:tcPr>
            <w:tcW w:w="674" w:type="pct"/>
            <w:tcBorders>
              <w:bottom w:val="single" w:sz="4" w:space="0" w:color="auto"/>
            </w:tcBorders>
            <w:noWrap/>
            <w:hideMark/>
          </w:tcPr>
          <w:p w14:paraId="5E3BAF80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 xml:space="preserve">1,175,679 </w:t>
            </w:r>
          </w:p>
        </w:tc>
        <w:tc>
          <w:tcPr>
            <w:tcW w:w="656" w:type="pct"/>
            <w:tcBorders>
              <w:bottom w:val="single" w:sz="4" w:space="0" w:color="auto"/>
            </w:tcBorders>
            <w:noWrap/>
            <w:hideMark/>
          </w:tcPr>
          <w:p w14:paraId="32C8B411" w14:textId="77777777" w:rsidR="00275552" w:rsidRPr="00FC6C37" w:rsidRDefault="00275552" w:rsidP="0096581D">
            <w:pPr>
              <w:spacing w:line="360" w:lineRule="auto"/>
              <w:jc w:val="righ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18"/>
                <w:szCs w:val="18"/>
              </w:rPr>
            </w:pPr>
            <w:r w:rsidRPr="00FC6C37">
              <w:rPr>
                <w:rFonts w:ascii="Times New Roman" w:hAnsi="Times New Roman" w:cs="Times New Roman"/>
                <w:sz w:val="18"/>
                <w:szCs w:val="18"/>
              </w:rPr>
              <w:t>2.26%</w:t>
            </w:r>
          </w:p>
        </w:tc>
      </w:tr>
    </w:tbl>
    <w:p w14:paraId="0FB33F1B" w14:textId="1AD41398" w:rsidR="00275552" w:rsidRPr="00FC6C37" w:rsidRDefault="00CC6F54" w:rsidP="00275552">
      <w:pPr>
        <w:spacing w:line="360" w:lineRule="auto"/>
        <w:rPr>
          <w:rFonts w:ascii="Times New Roman" w:hAnsi="Times New Roman" w:cs="Times New Roman"/>
        </w:rPr>
      </w:pPr>
      <w:r w:rsidRPr="007529B9">
        <w:rPr>
          <w:rFonts w:ascii="Times New Roman" w:hAnsi="Times New Roman" w:cs="Times New Roman"/>
        </w:rPr>
        <w:t xml:space="preserve">Note: </w:t>
      </w:r>
      <w:r w:rsidR="002643F7" w:rsidRPr="007529B9">
        <w:rPr>
          <w:rFonts w:ascii="Times New Roman" w:hAnsi="Times New Roman" w:cs="Times New Roman"/>
        </w:rPr>
        <w:t>Chicken_top1_chr and Chicken_top2_chr are the chromosomes in chicken that best match the quail chromosome</w:t>
      </w:r>
      <w:r w:rsidR="00C204FF" w:rsidRPr="007529B9">
        <w:rPr>
          <w:rFonts w:ascii="Times New Roman" w:hAnsi="Times New Roman" w:cs="Times New Roman"/>
        </w:rPr>
        <w:t>s</w:t>
      </w:r>
      <w:r w:rsidR="002643F7">
        <w:t>.</w:t>
      </w:r>
    </w:p>
    <w:p w14:paraId="4505D51A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9284D7F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A450577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880459E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E0C2DD5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74DDCCC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F8AB17A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D0E7D68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7BAE289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450F50F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F7C48E8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3CCC8B1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F6274AE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E12DFC0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2CEF259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0DA274C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D13EC35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AC4FA3B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70D85D5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75B109D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F206A8A" w14:textId="6953B670" w:rsidR="00796D94" w:rsidRDefault="00796D94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3A717E5" w14:textId="77777777" w:rsidR="00A65E6E" w:rsidRDefault="00A65E6E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A889F36" w14:textId="406AB8B9" w:rsidR="00275552" w:rsidRPr="00FC6C37" w:rsidRDefault="00070D50" w:rsidP="00EC2931">
      <w:pPr>
        <w:spacing w:line="360" w:lineRule="auto"/>
        <w:outlineLvl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Table S</w:t>
      </w:r>
      <w:r w:rsidR="00AD7B51">
        <w:rPr>
          <w:rFonts w:ascii="Times New Roman" w:hAnsi="Times New Roman" w:cs="Times New Roman" w:hint="eastAsia"/>
          <w:b/>
          <w:sz w:val="24"/>
          <w:szCs w:val="24"/>
        </w:rPr>
        <w:t>10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 w:rsidRPr="0096581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41CB">
        <w:rPr>
          <w:rFonts w:ascii="Times New Roman" w:hAnsi="Times New Roman" w:cs="Times New Roman"/>
          <w:b/>
          <w:sz w:val="24"/>
          <w:szCs w:val="24"/>
        </w:rPr>
        <w:t>I</w:t>
      </w:r>
      <w:r w:rsidR="00275552" w:rsidRPr="007B462D">
        <w:rPr>
          <w:rFonts w:ascii="Times New Roman" w:hAnsi="Times New Roman" w:cs="Times New Roman"/>
          <w:b/>
          <w:sz w:val="24"/>
          <w:szCs w:val="24"/>
        </w:rPr>
        <w:t xml:space="preserve">nversions </w:t>
      </w:r>
      <w:r w:rsidR="001A41CB">
        <w:rPr>
          <w:rFonts w:ascii="Times New Roman" w:hAnsi="Times New Roman" w:cs="Times New Roman"/>
          <w:b/>
          <w:sz w:val="24"/>
          <w:szCs w:val="24"/>
        </w:rPr>
        <w:t xml:space="preserve">detected </w:t>
      </w:r>
      <w:r w:rsidR="00275552" w:rsidRPr="007B462D">
        <w:rPr>
          <w:rFonts w:ascii="Times New Roman" w:hAnsi="Times New Roman" w:cs="Times New Roman"/>
          <w:b/>
          <w:sz w:val="24"/>
          <w:szCs w:val="24"/>
        </w:rPr>
        <w:t xml:space="preserve">between </w:t>
      </w:r>
      <w:r w:rsidR="001A41CB">
        <w:rPr>
          <w:rFonts w:ascii="Times New Roman" w:hAnsi="Times New Roman" w:cs="Times New Roman"/>
          <w:b/>
          <w:sz w:val="24"/>
          <w:szCs w:val="24"/>
        </w:rPr>
        <w:t xml:space="preserve">the </w:t>
      </w:r>
      <w:r w:rsidR="00275552" w:rsidRPr="007B462D">
        <w:rPr>
          <w:rFonts w:ascii="Times New Roman" w:hAnsi="Times New Roman" w:cs="Times New Roman"/>
          <w:b/>
          <w:sz w:val="24"/>
          <w:szCs w:val="24"/>
        </w:rPr>
        <w:t>quail and chicken genome</w:t>
      </w:r>
      <w:r w:rsidR="001A41CB">
        <w:rPr>
          <w:rFonts w:ascii="Times New Roman" w:hAnsi="Times New Roman" w:cs="Times New Roman"/>
          <w:b/>
          <w:sz w:val="24"/>
          <w:szCs w:val="24"/>
        </w:rPr>
        <w:t>s</w:t>
      </w:r>
      <w:r w:rsidR="00275552">
        <w:rPr>
          <w:rFonts w:ascii="Times New Roman" w:hAnsi="Times New Roman" w:cs="Times New Roman"/>
        </w:rPr>
        <w:t xml:space="preserve"> 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7421"/>
      </w:tblGrid>
      <w:tr w:rsidR="00275552" w:rsidRPr="00FC6C37" w14:paraId="509396B6" w14:textId="77777777" w:rsidTr="00275552">
        <w:trPr>
          <w:trHeight w:val="285"/>
        </w:trPr>
        <w:tc>
          <w:tcPr>
            <w:tcW w:w="1101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650C17F" w14:textId="074C8B36" w:rsidR="00275552" w:rsidRPr="007B462D" w:rsidRDefault="0012232D" w:rsidP="00275552">
            <w:pPr>
              <w:spacing w:line="360" w:lineRule="auto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Chr </w:t>
            </w:r>
            <w:r w:rsidR="00275552" w:rsidRPr="007B462D">
              <w:rPr>
                <w:rFonts w:ascii="Times New Roman" w:hAnsi="Times New Roman" w:cs="Times New Roman" w:hint="eastAsia"/>
                <w:b/>
                <w:sz w:val="18"/>
                <w:szCs w:val="18"/>
              </w:rPr>
              <w:t>Pair</w:t>
            </w:r>
          </w:p>
        </w:tc>
        <w:tc>
          <w:tcPr>
            <w:tcW w:w="7421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331BE7AD" w14:textId="77777777" w:rsidR="00275552" w:rsidRPr="007B462D" w:rsidRDefault="00275552" w:rsidP="00275552">
            <w:pPr>
              <w:spacing w:line="360" w:lineRule="auto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7B462D">
              <w:rPr>
                <w:rFonts w:ascii="Times New Roman" w:hAnsi="Times New Roman" w:cs="Times New Roman"/>
                <w:b/>
                <w:sz w:val="18"/>
                <w:szCs w:val="18"/>
              </w:rPr>
              <w:t>block, length: direction;</w:t>
            </w:r>
          </w:p>
        </w:tc>
      </w:tr>
      <w:tr w:rsidR="00275552" w:rsidRPr="00FC6C37" w14:paraId="5CA06B0A" w14:textId="77777777" w:rsidTr="00275552">
        <w:trPr>
          <w:trHeight w:val="285"/>
        </w:trPr>
        <w:tc>
          <w:tcPr>
            <w:tcW w:w="1101" w:type="dxa"/>
            <w:tcBorders>
              <w:top w:val="single" w:sz="4" w:space="0" w:color="auto"/>
            </w:tcBorders>
            <w:noWrap/>
            <w:hideMark/>
          </w:tcPr>
          <w:p w14:paraId="4909AD2B" w14:textId="2FE04D91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t>chr</w:t>
            </w:r>
            <w:r w:rsidR="0012232D">
              <w:rPr>
                <w:rFonts w:ascii="Times New Roman" w:hAnsi="Times New Roman" w:cs="Times New Roman"/>
                <w:szCs w:val="21"/>
              </w:rPr>
              <w:t xml:space="preserve"> </w:t>
            </w:r>
            <w:r w:rsidRPr="00FC6C37">
              <w:rPr>
                <w:rFonts w:ascii="Times New Roman" w:hAnsi="Times New Roman" w:cs="Times New Roman"/>
                <w:szCs w:val="21"/>
              </w:rPr>
              <w:t>10_10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45176D" w14:textId="77777777" w:rsidR="00275552" w:rsidRPr="00FC6C37" w:rsidRDefault="00275552" w:rsidP="00275552">
            <w:pPr>
              <w:widowControl/>
              <w:spacing w:line="360" w:lineRule="auto"/>
              <w:jc w:val="left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63592-155354,91763:1;164833-186544,21712:-1;188430-19267350,19078921:1</w:t>
            </w:r>
          </w:p>
        </w:tc>
      </w:tr>
      <w:tr w:rsidR="00275552" w:rsidRPr="00FC6C37" w14:paraId="05E02AD5" w14:textId="77777777" w:rsidTr="00275552">
        <w:trPr>
          <w:trHeight w:val="285"/>
        </w:trPr>
        <w:tc>
          <w:tcPr>
            <w:tcW w:w="1101" w:type="dxa"/>
            <w:noWrap/>
            <w:hideMark/>
          </w:tcPr>
          <w:p w14:paraId="1137528D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t>chr11_11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2669EA0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22669-2458865,2436197:-1;2473608-18582430,16108823:1</w:t>
            </w:r>
          </w:p>
        </w:tc>
      </w:tr>
      <w:tr w:rsidR="00275552" w:rsidRPr="00FC6C37" w14:paraId="61350C77" w14:textId="77777777" w:rsidTr="00275552">
        <w:trPr>
          <w:trHeight w:val="285"/>
        </w:trPr>
        <w:tc>
          <w:tcPr>
            <w:tcW w:w="1101" w:type="dxa"/>
            <w:noWrap/>
            <w:hideMark/>
          </w:tcPr>
          <w:p w14:paraId="03D7E488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t>chr12_12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66DCE6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2-2710181,2710180:1;2790387-3691497,901111:-1;3712516-17793349,14080834:1</w:t>
            </w:r>
          </w:p>
        </w:tc>
      </w:tr>
      <w:tr w:rsidR="00275552" w:rsidRPr="00FC6C37" w14:paraId="40C4C22B" w14:textId="77777777" w:rsidTr="00275552">
        <w:trPr>
          <w:trHeight w:val="285"/>
        </w:trPr>
        <w:tc>
          <w:tcPr>
            <w:tcW w:w="1101" w:type="dxa"/>
            <w:noWrap/>
            <w:hideMark/>
          </w:tcPr>
          <w:p w14:paraId="4B2C11D0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t>chr13_13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B43792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21885-5758012,5736128:-1;5758862-6778491,1019630:1;6803351-6808462,5112:-1;6814907-11265774,4450868:1;11266156-13171674,1905519:-1;13171781-13193581,21801:1;13197927-13527289,329363:-1</w:t>
            </w:r>
          </w:p>
        </w:tc>
      </w:tr>
      <w:tr w:rsidR="00275552" w:rsidRPr="00FC6C37" w14:paraId="47B95C24" w14:textId="77777777" w:rsidTr="00275552">
        <w:trPr>
          <w:trHeight w:val="285"/>
        </w:trPr>
        <w:tc>
          <w:tcPr>
            <w:tcW w:w="1101" w:type="dxa"/>
            <w:noWrap/>
            <w:hideMark/>
          </w:tcPr>
          <w:p w14:paraId="5759B546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t>chr17_17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8C2D7A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10930-7010860,6999931:1;7014396-7034557,20162:-1;7036041-9635365,2599325:1</w:t>
            </w:r>
          </w:p>
        </w:tc>
      </w:tr>
      <w:tr w:rsidR="00275552" w:rsidRPr="00FC6C37" w14:paraId="3E65F775" w14:textId="77777777" w:rsidTr="00275552">
        <w:trPr>
          <w:trHeight w:val="285"/>
        </w:trPr>
        <w:tc>
          <w:tcPr>
            <w:tcW w:w="1101" w:type="dxa"/>
            <w:noWrap/>
            <w:hideMark/>
          </w:tcPr>
          <w:p w14:paraId="2D109B1C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t>chr18_18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11B4654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4365-4609320,4604956:1;4614979-8811559,4196581:-1;8813364-9623860,810497:1</w:t>
            </w:r>
          </w:p>
        </w:tc>
      </w:tr>
      <w:tr w:rsidR="00275552" w:rsidRPr="00FC6C37" w14:paraId="5A4C7316" w14:textId="77777777" w:rsidTr="00275552">
        <w:trPr>
          <w:trHeight w:val="285"/>
        </w:trPr>
        <w:tc>
          <w:tcPr>
            <w:tcW w:w="1101" w:type="dxa"/>
            <w:noWrap/>
            <w:hideMark/>
          </w:tcPr>
          <w:p w14:paraId="68D30F8E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t>chr19_19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08A271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26080-42517,16438:-1;80663-9386287,9305625:1</w:t>
            </w:r>
          </w:p>
        </w:tc>
      </w:tr>
      <w:tr w:rsidR="00275552" w:rsidRPr="00FC6C37" w14:paraId="32AAA8B0" w14:textId="77777777" w:rsidTr="00275552">
        <w:trPr>
          <w:trHeight w:val="285"/>
        </w:trPr>
        <w:tc>
          <w:tcPr>
            <w:tcW w:w="1101" w:type="dxa"/>
            <w:noWrap/>
            <w:hideMark/>
          </w:tcPr>
          <w:p w14:paraId="41E7E903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t>chr1_1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E2DFA5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39495-9119349,9079855:1;9119836-9125414,5579:-1;9129918-33607695,24477778:1;33790064-33796870,6807:-1;33799180-34812750,1013571:1;34825468-34834897,9430:-1;34836932-45474919,10637988:1;45973131-47115855,1142725:-1;47243486-50697745,3454260:1;50698669-50706248,7580:-1;50707092-51111973,404882:1;51125308-54204798,3079491:-1;54219609-54225659,6051:1;54227030-57310276,3083247:-1;57313721-108569634,51255914:1;108572523-108593176,20654:-1;108595520-109301334,705815:1;109305445-109329310,23866:-1;109464003-113634037,4170035:1;114795777-114828079,32303:-1;117018857-176973079,59954223:1;176974916-176981545,6630:-1;176982769-179249888,2267120:1;179258585-179268940,10356:-1;179270492-179494315,223824:1</w:t>
            </w:r>
          </w:p>
        </w:tc>
      </w:tr>
      <w:tr w:rsidR="00275552" w:rsidRPr="00FC6C37" w14:paraId="30F221C0" w14:textId="77777777" w:rsidTr="00275552">
        <w:trPr>
          <w:trHeight w:val="285"/>
        </w:trPr>
        <w:tc>
          <w:tcPr>
            <w:tcW w:w="1101" w:type="dxa"/>
            <w:noWrap/>
            <w:hideMark/>
          </w:tcPr>
          <w:p w14:paraId="58164991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t>chr20_20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A113383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68-9073010,9072943:1;9079445-10122297,1042853:-1;10123910-10141894,17985:1;10142372-10397447,255076:-1;10404999-11818997,1413999:1</w:t>
            </w:r>
          </w:p>
        </w:tc>
      </w:tr>
      <w:tr w:rsidR="00275552" w:rsidRPr="00FC6C37" w14:paraId="68122C81" w14:textId="77777777" w:rsidTr="00275552">
        <w:trPr>
          <w:trHeight w:val="285"/>
        </w:trPr>
        <w:tc>
          <w:tcPr>
            <w:tcW w:w="1101" w:type="dxa"/>
            <w:noWrap/>
            <w:hideMark/>
          </w:tcPr>
          <w:p w14:paraId="54059193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t>chr21_21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4AE9189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4670-4465449,4460780:1;4513855-6426582,1912728:-1</w:t>
            </w:r>
          </w:p>
        </w:tc>
      </w:tr>
      <w:tr w:rsidR="00275552" w:rsidRPr="00FC6C37" w14:paraId="55033955" w14:textId="77777777" w:rsidTr="00275552">
        <w:trPr>
          <w:trHeight w:val="285"/>
        </w:trPr>
        <w:tc>
          <w:tcPr>
            <w:tcW w:w="1101" w:type="dxa"/>
            <w:noWrap/>
            <w:hideMark/>
          </w:tcPr>
          <w:p w14:paraId="1C4234E5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t>chr22_22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2F3FB7A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17054-885458,868405:-1;1351686-2062522,710837:1;2173063-2734354,561292:-1;2771979-4234014,1462036:1</w:t>
            </w:r>
          </w:p>
        </w:tc>
      </w:tr>
      <w:tr w:rsidR="00275552" w:rsidRPr="00FC6C37" w14:paraId="4EA538FF" w14:textId="77777777" w:rsidTr="00275552">
        <w:trPr>
          <w:trHeight w:val="285"/>
        </w:trPr>
        <w:tc>
          <w:tcPr>
            <w:tcW w:w="1101" w:type="dxa"/>
            <w:noWrap/>
            <w:hideMark/>
          </w:tcPr>
          <w:p w14:paraId="77BB4CB0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t>chr25_25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77A01D5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9120-98522,89403:1;749186-1341669,592484:-1;1553839-2112056,558218:1</w:t>
            </w:r>
          </w:p>
        </w:tc>
      </w:tr>
      <w:tr w:rsidR="00275552" w:rsidRPr="00FC6C37" w14:paraId="20E9E456" w14:textId="77777777" w:rsidTr="00275552">
        <w:trPr>
          <w:trHeight w:val="285"/>
        </w:trPr>
        <w:tc>
          <w:tcPr>
            <w:tcW w:w="1101" w:type="dxa"/>
            <w:noWrap/>
            <w:hideMark/>
          </w:tcPr>
          <w:p w14:paraId="338868B4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lastRenderedPageBreak/>
              <w:t>chr27_27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25819B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2373-315426,313054:1;327200-332550,5351:-1;370567-386961,16395:1;415086-420170,5085:-1;426932-5048563,4621632:1</w:t>
            </w:r>
          </w:p>
        </w:tc>
      </w:tr>
      <w:tr w:rsidR="00275552" w:rsidRPr="00FC6C37" w14:paraId="157D0EAC" w14:textId="77777777" w:rsidTr="00275552">
        <w:trPr>
          <w:trHeight w:val="285"/>
        </w:trPr>
        <w:tc>
          <w:tcPr>
            <w:tcW w:w="1101" w:type="dxa"/>
            <w:noWrap/>
            <w:hideMark/>
          </w:tcPr>
          <w:p w14:paraId="47E98697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t>chr29_LGE22C19W28_E50C23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DD3668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110318-1044081,933764:1;1189745-1252445,62701:-1;1624459-1922298,297840:1</w:t>
            </w:r>
          </w:p>
        </w:tc>
      </w:tr>
      <w:tr w:rsidR="00275552" w:rsidRPr="00FC6C37" w14:paraId="507C1A9E" w14:textId="77777777" w:rsidTr="00275552">
        <w:trPr>
          <w:trHeight w:val="285"/>
        </w:trPr>
        <w:tc>
          <w:tcPr>
            <w:tcW w:w="1101" w:type="dxa"/>
            <w:noWrap/>
            <w:hideMark/>
          </w:tcPr>
          <w:p w14:paraId="79A89C9F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t>chr2_2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8D6C2F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757-10426,9670:1;32219-70013,37795:-1;148211-43609753,43461543:1;43780978-69820750,26039773:-1;69826937-69832150,5214:1;69832910-75555275,5722366:-1;75559038-75928084,369047:1;75933508-75940764,7257:-1;75947940-77094962,1147023:1;77104937-79554783,2449847:-1;79561376-86144884,6583509:1;86151982-86157242,5261:-1;86158680-89860704,3702025:1;89863963-89933711,69749:-1;89937115-138169954,48232840:1</w:t>
            </w:r>
          </w:p>
        </w:tc>
      </w:tr>
      <w:tr w:rsidR="00275552" w:rsidRPr="00FC6C37" w14:paraId="66245F23" w14:textId="77777777" w:rsidTr="00275552">
        <w:trPr>
          <w:trHeight w:val="285"/>
        </w:trPr>
        <w:tc>
          <w:tcPr>
            <w:tcW w:w="1101" w:type="dxa"/>
            <w:noWrap/>
            <w:hideMark/>
          </w:tcPr>
          <w:p w14:paraId="44160D8B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t>chr30_LGE64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1267CA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126656-182602,55947:1;232376-310517,78142:-1;342708-522064,179357:1</w:t>
            </w:r>
          </w:p>
        </w:tc>
      </w:tr>
      <w:tr w:rsidR="00275552" w:rsidRPr="00FC6C37" w14:paraId="11735220" w14:textId="77777777" w:rsidTr="00275552">
        <w:trPr>
          <w:trHeight w:val="285"/>
        </w:trPr>
        <w:tc>
          <w:tcPr>
            <w:tcW w:w="1101" w:type="dxa"/>
            <w:noWrap/>
            <w:hideMark/>
          </w:tcPr>
          <w:p w14:paraId="1C62A8BE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t>chr3_3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FF05180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34377-1211472,1177096:1;1215226-5246322,4031097:-1;5412172-7070773,1658602:1;7117712-8812244,1694533:-1;8815794-8821221,5428:1;8823657-9272901,449245:-1;10800977-31900666,21099690:1;31903496-31937045,33550:-1;31937575-102390827,70453253:1</w:t>
            </w:r>
          </w:p>
        </w:tc>
      </w:tr>
      <w:tr w:rsidR="00275552" w:rsidRPr="00FC6C37" w14:paraId="1DB43F00" w14:textId="77777777" w:rsidTr="00275552">
        <w:trPr>
          <w:trHeight w:val="285"/>
        </w:trPr>
        <w:tc>
          <w:tcPr>
            <w:tcW w:w="1101" w:type="dxa"/>
            <w:noWrap/>
            <w:hideMark/>
          </w:tcPr>
          <w:p w14:paraId="10225910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t>chr4_4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BF8093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4926-4301426,4296501:1;4302136-10103055,5800920:-1;10116547-79394750,69278204:1;79396178-79435834,39657:-1;79436646-84098010,4661365:1</w:t>
            </w:r>
          </w:p>
        </w:tc>
      </w:tr>
      <w:tr w:rsidR="00275552" w:rsidRPr="00FC6C37" w14:paraId="018A6527" w14:textId="77777777" w:rsidTr="00275552">
        <w:trPr>
          <w:trHeight w:val="285"/>
        </w:trPr>
        <w:tc>
          <w:tcPr>
            <w:tcW w:w="1101" w:type="dxa"/>
            <w:noWrap/>
            <w:hideMark/>
          </w:tcPr>
          <w:p w14:paraId="26E1B44D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t>chr5_5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BCEA485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11450-2785407,2773958:1;4025365-6628926,2603562:-1;6773522-7126354,352833:1;7148807-10617939,3469133:-1;12276270-16401059,4124790:1;16428416-17952260,1523845:-1;18053300-51016227,32962928:1;51021552-51032134,10583:-1;51033043-55357476,4324434:1</w:t>
            </w:r>
          </w:p>
        </w:tc>
      </w:tr>
      <w:tr w:rsidR="00275552" w:rsidRPr="00FC6C37" w14:paraId="569DEC37" w14:textId="77777777" w:rsidTr="00275552">
        <w:trPr>
          <w:trHeight w:val="285"/>
        </w:trPr>
        <w:tc>
          <w:tcPr>
            <w:tcW w:w="1101" w:type="dxa"/>
            <w:noWrap/>
            <w:hideMark/>
          </w:tcPr>
          <w:p w14:paraId="35572CAF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t>chr6_6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C5A1329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7-3996532,3996526:1;4945405-9097552,4152148:-1;9107639-24898508,15790870:1;24898954-24904098,5145:-1;24904846-30040885,5136040:1</w:t>
            </w:r>
          </w:p>
        </w:tc>
      </w:tr>
      <w:tr w:rsidR="00275552" w:rsidRPr="00FC6C37" w14:paraId="211DE6C2" w14:textId="77777777" w:rsidTr="00275552">
        <w:trPr>
          <w:trHeight w:val="285"/>
        </w:trPr>
        <w:tc>
          <w:tcPr>
            <w:tcW w:w="1101" w:type="dxa"/>
            <w:noWrap/>
            <w:hideMark/>
          </w:tcPr>
          <w:p w14:paraId="037BD3D3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t>chr7_7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79F0F6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1887284-5341325,3454042:1;5343016-5370057,27042:-1;5371692-19097172,13725481:1;19102079-28158172,9056094:-1;28165441-31784518,3619078:1;31798283-31980903,182621:-1;32041707-35159408,3117702:1</w:t>
            </w:r>
          </w:p>
        </w:tc>
      </w:tr>
      <w:tr w:rsidR="00275552" w:rsidRPr="00FC6C37" w14:paraId="5149466B" w14:textId="77777777" w:rsidTr="00275552">
        <w:trPr>
          <w:trHeight w:val="285"/>
        </w:trPr>
        <w:tc>
          <w:tcPr>
            <w:tcW w:w="1101" w:type="dxa"/>
            <w:noWrap/>
            <w:hideMark/>
          </w:tcPr>
          <w:p w14:paraId="132A6EB4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lastRenderedPageBreak/>
              <w:t>chr8_8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DE5BB24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84-4525050,4524967:1;4526506-4643921,117416:-1;4644634-4719421,74788:1;4724933-7593137,2868205:-1;7599650-23853704,16254055:1</w:t>
            </w:r>
          </w:p>
        </w:tc>
      </w:tr>
      <w:tr w:rsidR="00275552" w:rsidRPr="00FC6C37" w14:paraId="2BA62B80" w14:textId="77777777" w:rsidTr="00275552">
        <w:trPr>
          <w:trHeight w:val="285"/>
        </w:trPr>
        <w:tc>
          <w:tcPr>
            <w:tcW w:w="1101" w:type="dxa"/>
            <w:noWrap/>
            <w:hideMark/>
          </w:tcPr>
          <w:p w14:paraId="031F57C2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t>chr9_9</w:t>
            </w:r>
          </w:p>
        </w:tc>
        <w:tc>
          <w:tcPr>
            <w:tcW w:w="7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765BA1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13378-2439868,2426491:-1;2444152-16201218,13757067:1</w:t>
            </w:r>
          </w:p>
        </w:tc>
      </w:tr>
      <w:tr w:rsidR="00275552" w:rsidRPr="00FC6C37" w14:paraId="2650E323" w14:textId="77777777" w:rsidTr="00275552">
        <w:trPr>
          <w:trHeight w:val="285"/>
        </w:trPr>
        <w:tc>
          <w:tcPr>
            <w:tcW w:w="1101" w:type="dxa"/>
            <w:tcBorders>
              <w:bottom w:val="single" w:sz="4" w:space="0" w:color="auto"/>
            </w:tcBorders>
            <w:noWrap/>
            <w:hideMark/>
          </w:tcPr>
          <w:p w14:paraId="20DF8938" w14:textId="77777777" w:rsidR="00275552" w:rsidRPr="00FC6C37" w:rsidRDefault="00275552" w:rsidP="00275552">
            <w:pPr>
              <w:spacing w:line="360" w:lineRule="auto"/>
              <w:rPr>
                <w:rFonts w:ascii="Times New Roman" w:hAnsi="Times New Roman" w:cs="Times New Roman"/>
                <w:szCs w:val="21"/>
              </w:rPr>
            </w:pPr>
            <w:r w:rsidRPr="00FC6C37">
              <w:rPr>
                <w:rFonts w:ascii="Times New Roman" w:hAnsi="Times New Roman" w:cs="Times New Roman"/>
                <w:szCs w:val="21"/>
              </w:rPr>
              <w:t>chrZ_Z</w:t>
            </w:r>
          </w:p>
        </w:tc>
        <w:tc>
          <w:tcPr>
            <w:tcW w:w="74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A9FFA44" w14:textId="77777777" w:rsidR="00275552" w:rsidRPr="00FC6C37" w:rsidRDefault="00275552" w:rsidP="00275552">
            <w:pPr>
              <w:spacing w:line="360" w:lineRule="auto"/>
              <w:rPr>
                <w:rFonts w:ascii="Times New Roman" w:eastAsia="等线" w:hAnsi="Times New Roman" w:cs="Times New Roman"/>
                <w:color w:val="000000"/>
                <w:szCs w:val="21"/>
              </w:rPr>
            </w:pP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7209-5350468,5343260:1;5365594-5381731,16138:-1;5397926-11156893,5758968:1;11175090-11188330,13241:-1;11190688-15019060,3828373:1;15020520-15027410,6891:-1;15030160-19651644,4621485:1;19653203-19658772,5570:-1;19663024-20533624,870601:1;20533887-20539895,6009:-1;20545001-20671157,126157:1;20671182-20679654,8473:-1;</w:t>
            </w:r>
            <w:r w:rsidRPr="00972B75">
              <w:rPr>
                <w:rFonts w:ascii="Times New Roman" w:eastAsia="等线" w:hAnsi="Times New Roman" w:cs="Times New Roman"/>
                <w:szCs w:val="21"/>
              </w:rPr>
              <w:t>20684604-22985812,2301209:1;23047504-24024635,977132:-1;24049135-37684245,13635111:1;</w:t>
            </w:r>
            <w:r w:rsidRPr="00FC6C37">
              <w:rPr>
                <w:rFonts w:ascii="Times New Roman" w:eastAsia="等线" w:hAnsi="Times New Roman" w:cs="Times New Roman"/>
                <w:color w:val="000000"/>
                <w:szCs w:val="21"/>
              </w:rPr>
              <w:t>37774721-38046771,272051:-1;38056949-39541129,1484181:1;39546350-39560233,13884:-1;39560866-48197230,8636365:1;48206623-48212211,5589:-1;48222680-50214362,1991683:1;50716294-50762643,46350:-1;50926286-54010559,3084274:1;54010691-54021587,10897:-1;54022213-60659388,6637176:1</w:t>
            </w:r>
          </w:p>
        </w:tc>
      </w:tr>
    </w:tbl>
    <w:p w14:paraId="082686CA" w14:textId="77777777" w:rsidR="00275552" w:rsidRDefault="00275552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214400F" w14:textId="77777777" w:rsidR="00CD68E8" w:rsidRDefault="00CD68E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DEA2836" w14:textId="38CCF384" w:rsidR="00CD68E8" w:rsidRDefault="00CD68E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9A6EFB0" w14:textId="0445F986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B824135" w14:textId="1F0C3239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1EF6F61" w14:textId="49909855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B30C248" w14:textId="289A0FFC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964097E" w14:textId="4DCD0389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D0D73AA" w14:textId="181B12E2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1B01E93" w14:textId="3C91C944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FE303B4" w14:textId="0311ED9B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1D50549" w14:textId="4438A148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B9016E1" w14:textId="71CA99C4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479E0DA" w14:textId="52B3CD5B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6DA04CF" w14:textId="04F7507F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ED7BCB4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ADC1F53" w14:textId="77777777" w:rsidR="00A65E6E" w:rsidRDefault="00A65E6E" w:rsidP="00CD68E8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F4CEF6C" w14:textId="593D6653" w:rsidR="00CD68E8" w:rsidRPr="00A34468" w:rsidRDefault="00070D50" w:rsidP="00CD68E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Table S</w:t>
      </w:r>
      <w:r w:rsidR="00CD68E8">
        <w:rPr>
          <w:rFonts w:ascii="Times New Roman" w:hAnsi="Times New Roman" w:cs="Times New Roman"/>
          <w:b/>
          <w:sz w:val="24"/>
          <w:szCs w:val="24"/>
        </w:rPr>
        <w:t>1</w:t>
      </w:r>
      <w:r w:rsidR="00AD7B51">
        <w:rPr>
          <w:rFonts w:ascii="Times New Roman" w:hAnsi="Times New Roman" w:cs="Times New Roman" w:hint="eastAsia"/>
          <w:b/>
          <w:sz w:val="24"/>
          <w:szCs w:val="24"/>
        </w:rPr>
        <w:t>1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CD68E8" w:rsidRPr="0036211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D68E8" w:rsidRPr="00972B75">
        <w:rPr>
          <w:rFonts w:ascii="Times New Roman" w:hAnsi="Times New Roman" w:cs="Times New Roman"/>
          <w:b/>
          <w:sz w:val="24"/>
          <w:szCs w:val="24"/>
        </w:rPr>
        <w:t>Phenotypic information for 10 wild and 21 domesticated quail samples used for population structure analysis</w:t>
      </w:r>
    </w:p>
    <w:tbl>
      <w:tblPr>
        <w:tblStyle w:val="ac"/>
        <w:tblW w:w="6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69"/>
        <w:gridCol w:w="2818"/>
        <w:gridCol w:w="835"/>
        <w:gridCol w:w="1340"/>
        <w:gridCol w:w="1139"/>
        <w:gridCol w:w="1125"/>
      </w:tblGrid>
      <w:tr w:rsidR="000C1CF0" w:rsidRPr="00D66B48" w14:paraId="7D318D13" w14:textId="77777777" w:rsidTr="00450B57">
        <w:trPr>
          <w:jc w:val="center"/>
        </w:trPr>
        <w:tc>
          <w:tcPr>
            <w:tcW w:w="1452" w:type="pct"/>
            <w:tcBorders>
              <w:top w:val="single" w:sz="4" w:space="0" w:color="auto"/>
              <w:bottom w:val="single" w:sz="4" w:space="0" w:color="auto"/>
            </w:tcBorders>
          </w:tcPr>
          <w:p w14:paraId="098D5772" w14:textId="77777777" w:rsidR="000C1CF0" w:rsidRPr="002E22C8" w:rsidRDefault="000C1CF0" w:rsidP="00CA28E0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Cs w:val="0"/>
                <w:sz w:val="21"/>
                <w:szCs w:val="21"/>
              </w:rPr>
            </w:pPr>
            <w:r w:rsidRPr="002E22C8">
              <w:rPr>
                <w:rStyle w:val="ad"/>
                <w:sz w:val="21"/>
                <w:szCs w:val="21"/>
              </w:rPr>
              <w:t>Sample</w:t>
            </w:r>
          </w:p>
        </w:tc>
        <w:tc>
          <w:tcPr>
            <w:tcW w:w="1378" w:type="pct"/>
            <w:tcBorders>
              <w:top w:val="single" w:sz="4" w:space="0" w:color="auto"/>
              <w:bottom w:val="single" w:sz="4" w:space="0" w:color="auto"/>
            </w:tcBorders>
          </w:tcPr>
          <w:p w14:paraId="0E607594" w14:textId="77777777" w:rsidR="000C1CF0" w:rsidRPr="002E22C8" w:rsidRDefault="000C1CF0" w:rsidP="00CA28E0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Cs w:val="0"/>
                <w:sz w:val="21"/>
                <w:szCs w:val="21"/>
              </w:rPr>
            </w:pPr>
            <w:r w:rsidRPr="002E22C8">
              <w:rPr>
                <w:rStyle w:val="ad"/>
                <w:sz w:val="21"/>
                <w:szCs w:val="21"/>
              </w:rPr>
              <w:t>Code</w:t>
            </w:r>
          </w:p>
        </w:tc>
        <w:tc>
          <w:tcPr>
            <w:tcW w:w="408" w:type="pct"/>
            <w:tcBorders>
              <w:top w:val="single" w:sz="4" w:space="0" w:color="auto"/>
              <w:bottom w:val="single" w:sz="4" w:space="0" w:color="auto"/>
            </w:tcBorders>
          </w:tcPr>
          <w:p w14:paraId="258B54FB" w14:textId="77777777" w:rsidR="000C1CF0" w:rsidRPr="002E22C8" w:rsidRDefault="000C1CF0" w:rsidP="00CA28E0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Cs w:val="0"/>
                <w:sz w:val="21"/>
                <w:szCs w:val="21"/>
              </w:rPr>
            </w:pPr>
            <w:r w:rsidRPr="002E22C8">
              <w:rPr>
                <w:rStyle w:val="ad"/>
                <w:sz w:val="21"/>
                <w:szCs w:val="21"/>
              </w:rPr>
              <w:t>Sex</w:t>
            </w:r>
          </w:p>
        </w:tc>
        <w:tc>
          <w:tcPr>
            <w:tcW w:w="655" w:type="pct"/>
            <w:tcBorders>
              <w:top w:val="single" w:sz="4" w:space="0" w:color="auto"/>
              <w:bottom w:val="single" w:sz="4" w:space="0" w:color="auto"/>
            </w:tcBorders>
          </w:tcPr>
          <w:p w14:paraId="6D47ED15" w14:textId="77777777" w:rsidR="000C1CF0" w:rsidRPr="002E22C8" w:rsidRDefault="000C1CF0" w:rsidP="00CA28E0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Cs w:val="0"/>
                <w:sz w:val="21"/>
                <w:szCs w:val="21"/>
              </w:rPr>
            </w:pPr>
            <w:r w:rsidRPr="002E22C8">
              <w:rPr>
                <w:rStyle w:val="ad"/>
                <w:sz w:val="21"/>
                <w:szCs w:val="21"/>
              </w:rPr>
              <w:t>Description</w:t>
            </w:r>
          </w:p>
        </w:tc>
        <w:tc>
          <w:tcPr>
            <w:tcW w:w="557" w:type="pct"/>
            <w:tcBorders>
              <w:top w:val="single" w:sz="4" w:space="0" w:color="auto"/>
              <w:bottom w:val="single" w:sz="4" w:space="0" w:color="auto"/>
            </w:tcBorders>
          </w:tcPr>
          <w:p w14:paraId="7B5F3EE7" w14:textId="77777777" w:rsidR="000C1CF0" w:rsidRPr="002E22C8" w:rsidRDefault="000C1CF0" w:rsidP="00CA28E0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Cs w:val="0"/>
                <w:sz w:val="21"/>
                <w:szCs w:val="21"/>
              </w:rPr>
            </w:pPr>
            <w:r w:rsidRPr="002E22C8">
              <w:rPr>
                <w:rStyle w:val="ad"/>
                <w:sz w:val="21"/>
                <w:szCs w:val="21"/>
              </w:rPr>
              <w:t>Plumage Color</w:t>
            </w:r>
          </w:p>
        </w:tc>
        <w:tc>
          <w:tcPr>
            <w:tcW w:w="550" w:type="pct"/>
            <w:tcBorders>
              <w:top w:val="single" w:sz="4" w:space="0" w:color="auto"/>
              <w:bottom w:val="single" w:sz="4" w:space="0" w:color="auto"/>
            </w:tcBorders>
          </w:tcPr>
          <w:p w14:paraId="0FFD22ED" w14:textId="77777777" w:rsidR="000C1CF0" w:rsidRPr="002E22C8" w:rsidRDefault="000C1CF0" w:rsidP="00CA28E0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sz w:val="21"/>
                <w:szCs w:val="21"/>
              </w:rPr>
            </w:pPr>
            <w:r w:rsidRPr="002E22C8">
              <w:rPr>
                <w:rStyle w:val="ad"/>
                <w:rFonts w:hint="eastAsia"/>
                <w:sz w:val="21"/>
                <w:szCs w:val="21"/>
              </w:rPr>
              <w:t>source</w:t>
            </w:r>
          </w:p>
        </w:tc>
      </w:tr>
      <w:tr w:rsidR="00450B57" w:rsidRPr="00D66B48" w14:paraId="3F2E5143" w14:textId="77777777" w:rsidTr="00450B57">
        <w:trPr>
          <w:trHeight w:val="370"/>
          <w:jc w:val="center"/>
        </w:trPr>
        <w:tc>
          <w:tcPr>
            <w:tcW w:w="1452" w:type="pct"/>
            <w:tcBorders>
              <w:top w:val="single" w:sz="4" w:space="0" w:color="auto"/>
            </w:tcBorders>
          </w:tcPr>
          <w:p w14:paraId="70FE0DD5" w14:textId="238B652E" w:rsidR="00450B57" w:rsidRPr="00B40B1D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B40B1D">
              <w:rPr>
                <w:sz w:val="21"/>
                <w:szCs w:val="21"/>
              </w:rPr>
              <w:t>wildquail-1603-M</w:t>
            </w:r>
          </w:p>
        </w:tc>
        <w:tc>
          <w:tcPr>
            <w:tcW w:w="1378" w:type="pct"/>
            <w:tcBorders>
              <w:top w:val="single" w:sz="4" w:space="0" w:color="auto"/>
            </w:tcBorders>
          </w:tcPr>
          <w:p w14:paraId="5D658F00" w14:textId="17758740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B40B1D">
              <w:rPr>
                <w:sz w:val="21"/>
                <w:szCs w:val="21"/>
              </w:rPr>
              <w:t>Wild-M-1603</w:t>
            </w:r>
          </w:p>
        </w:tc>
        <w:tc>
          <w:tcPr>
            <w:tcW w:w="408" w:type="pct"/>
            <w:tcBorders>
              <w:top w:val="single" w:sz="4" w:space="0" w:color="auto"/>
            </w:tcBorders>
          </w:tcPr>
          <w:p w14:paraId="1C2BDF20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Male</w:t>
            </w:r>
          </w:p>
        </w:tc>
        <w:tc>
          <w:tcPr>
            <w:tcW w:w="655" w:type="pct"/>
            <w:tcBorders>
              <w:top w:val="single" w:sz="4" w:space="0" w:color="auto"/>
            </w:tcBorders>
          </w:tcPr>
          <w:p w14:paraId="5A1B8638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Wild quail</w:t>
            </w:r>
          </w:p>
        </w:tc>
        <w:tc>
          <w:tcPr>
            <w:tcW w:w="557" w:type="pct"/>
            <w:tcBorders>
              <w:top w:val="single" w:sz="4" w:space="0" w:color="auto"/>
            </w:tcBorders>
          </w:tcPr>
          <w:p w14:paraId="6CF90A00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Maroon</w:t>
            </w:r>
          </w:p>
        </w:tc>
        <w:tc>
          <w:tcPr>
            <w:tcW w:w="548" w:type="pct"/>
            <w:tcBorders>
              <w:top w:val="single" w:sz="4" w:space="0" w:color="auto"/>
            </w:tcBorders>
          </w:tcPr>
          <w:p w14:paraId="2901A547" w14:textId="77777777" w:rsidR="00450B57" w:rsidRPr="00B40B1D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Anyang, Henan</w:t>
            </w:r>
          </w:p>
        </w:tc>
      </w:tr>
      <w:tr w:rsidR="00450B57" w:rsidRPr="00D66B48" w14:paraId="36834C35" w14:textId="77777777" w:rsidTr="00450B57">
        <w:trPr>
          <w:jc w:val="center"/>
        </w:trPr>
        <w:tc>
          <w:tcPr>
            <w:tcW w:w="1452" w:type="pct"/>
          </w:tcPr>
          <w:p w14:paraId="6EF04137" w14:textId="12D26803" w:rsidR="00450B57" w:rsidRPr="00B40B1D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B40B1D">
              <w:rPr>
                <w:sz w:val="21"/>
                <w:szCs w:val="21"/>
              </w:rPr>
              <w:t>wildquail-1604-M</w:t>
            </w:r>
          </w:p>
        </w:tc>
        <w:tc>
          <w:tcPr>
            <w:tcW w:w="1378" w:type="pct"/>
          </w:tcPr>
          <w:p w14:paraId="1202DEEF" w14:textId="19271B3D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B40B1D">
              <w:rPr>
                <w:sz w:val="21"/>
                <w:szCs w:val="21"/>
              </w:rPr>
              <w:t>Wild-M-1604</w:t>
            </w:r>
          </w:p>
        </w:tc>
        <w:tc>
          <w:tcPr>
            <w:tcW w:w="408" w:type="pct"/>
          </w:tcPr>
          <w:p w14:paraId="132F255C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Male</w:t>
            </w:r>
          </w:p>
        </w:tc>
        <w:tc>
          <w:tcPr>
            <w:tcW w:w="655" w:type="pct"/>
          </w:tcPr>
          <w:p w14:paraId="12B8E62F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Wild quail</w:t>
            </w:r>
          </w:p>
        </w:tc>
        <w:tc>
          <w:tcPr>
            <w:tcW w:w="557" w:type="pct"/>
          </w:tcPr>
          <w:p w14:paraId="5A634F8C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Maroon</w:t>
            </w:r>
          </w:p>
        </w:tc>
        <w:tc>
          <w:tcPr>
            <w:tcW w:w="548" w:type="pct"/>
          </w:tcPr>
          <w:p w14:paraId="2EEF89B9" w14:textId="77777777" w:rsidR="00450B57" w:rsidRPr="00450B57" w:rsidRDefault="00450B57" w:rsidP="00450B57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Anyang, Henan</w:t>
            </w:r>
          </w:p>
        </w:tc>
      </w:tr>
      <w:tr w:rsidR="00450B57" w:rsidRPr="00D66B48" w14:paraId="7FCE0104" w14:textId="77777777" w:rsidTr="00450B57">
        <w:trPr>
          <w:jc w:val="center"/>
        </w:trPr>
        <w:tc>
          <w:tcPr>
            <w:tcW w:w="1452" w:type="pct"/>
          </w:tcPr>
          <w:p w14:paraId="660F6A76" w14:textId="0C4CA9B6" w:rsidR="00450B57" w:rsidRPr="00B40B1D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B40B1D">
              <w:rPr>
                <w:sz w:val="21"/>
                <w:szCs w:val="21"/>
              </w:rPr>
              <w:t>wildquail-1606-M</w:t>
            </w:r>
          </w:p>
        </w:tc>
        <w:tc>
          <w:tcPr>
            <w:tcW w:w="1378" w:type="pct"/>
          </w:tcPr>
          <w:p w14:paraId="78742F91" w14:textId="74176795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B40B1D">
              <w:rPr>
                <w:sz w:val="21"/>
                <w:szCs w:val="21"/>
              </w:rPr>
              <w:t>Wild-M-1606</w:t>
            </w:r>
          </w:p>
        </w:tc>
        <w:tc>
          <w:tcPr>
            <w:tcW w:w="408" w:type="pct"/>
          </w:tcPr>
          <w:p w14:paraId="1C51D3CD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Male</w:t>
            </w:r>
          </w:p>
        </w:tc>
        <w:tc>
          <w:tcPr>
            <w:tcW w:w="655" w:type="pct"/>
          </w:tcPr>
          <w:p w14:paraId="0A371859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Wild quail</w:t>
            </w:r>
          </w:p>
        </w:tc>
        <w:tc>
          <w:tcPr>
            <w:tcW w:w="557" w:type="pct"/>
          </w:tcPr>
          <w:p w14:paraId="7EADBCA2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Maroon</w:t>
            </w:r>
          </w:p>
        </w:tc>
        <w:tc>
          <w:tcPr>
            <w:tcW w:w="548" w:type="pct"/>
          </w:tcPr>
          <w:p w14:paraId="6A2A9CCB" w14:textId="77777777" w:rsidR="00450B57" w:rsidRPr="00450B57" w:rsidRDefault="00450B57" w:rsidP="00450B57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Anyang, Henan</w:t>
            </w:r>
          </w:p>
        </w:tc>
      </w:tr>
      <w:tr w:rsidR="00450B57" w:rsidRPr="00D66B48" w14:paraId="1AFF6EF3" w14:textId="77777777" w:rsidTr="00450B57">
        <w:trPr>
          <w:jc w:val="center"/>
        </w:trPr>
        <w:tc>
          <w:tcPr>
            <w:tcW w:w="1452" w:type="pct"/>
          </w:tcPr>
          <w:p w14:paraId="1D09FE86" w14:textId="40EDAF5F" w:rsidR="00450B57" w:rsidRPr="00B40B1D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B40B1D">
              <w:rPr>
                <w:sz w:val="21"/>
                <w:szCs w:val="21"/>
              </w:rPr>
              <w:t>wildquail-1614-M</w:t>
            </w:r>
          </w:p>
        </w:tc>
        <w:tc>
          <w:tcPr>
            <w:tcW w:w="1378" w:type="pct"/>
          </w:tcPr>
          <w:p w14:paraId="23762F20" w14:textId="796DAD3E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B40B1D">
              <w:rPr>
                <w:sz w:val="21"/>
                <w:szCs w:val="21"/>
              </w:rPr>
              <w:t>Wild-M-1614</w:t>
            </w:r>
          </w:p>
        </w:tc>
        <w:tc>
          <w:tcPr>
            <w:tcW w:w="408" w:type="pct"/>
          </w:tcPr>
          <w:p w14:paraId="07FAAD4E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Male</w:t>
            </w:r>
          </w:p>
        </w:tc>
        <w:tc>
          <w:tcPr>
            <w:tcW w:w="655" w:type="pct"/>
          </w:tcPr>
          <w:p w14:paraId="36D7322C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Wild quail</w:t>
            </w:r>
          </w:p>
        </w:tc>
        <w:tc>
          <w:tcPr>
            <w:tcW w:w="557" w:type="pct"/>
          </w:tcPr>
          <w:p w14:paraId="78AC9B98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Maroon</w:t>
            </w:r>
          </w:p>
        </w:tc>
        <w:tc>
          <w:tcPr>
            <w:tcW w:w="548" w:type="pct"/>
          </w:tcPr>
          <w:p w14:paraId="10DA1FB7" w14:textId="77777777" w:rsidR="00450B57" w:rsidRPr="00450B57" w:rsidRDefault="00450B57" w:rsidP="00450B57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Anyang, Henan</w:t>
            </w:r>
          </w:p>
        </w:tc>
      </w:tr>
      <w:tr w:rsidR="00450B57" w:rsidRPr="00D66B48" w14:paraId="6FFF6417" w14:textId="77777777" w:rsidTr="00450B57">
        <w:trPr>
          <w:jc w:val="center"/>
        </w:trPr>
        <w:tc>
          <w:tcPr>
            <w:tcW w:w="1452" w:type="pct"/>
          </w:tcPr>
          <w:p w14:paraId="54500DFC" w14:textId="7F9C2CA3" w:rsidR="00450B57" w:rsidRPr="00B40B1D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B40B1D">
              <w:rPr>
                <w:sz w:val="21"/>
                <w:szCs w:val="21"/>
              </w:rPr>
              <w:t>wildquail-wu-M</w:t>
            </w:r>
          </w:p>
        </w:tc>
        <w:tc>
          <w:tcPr>
            <w:tcW w:w="1378" w:type="pct"/>
          </w:tcPr>
          <w:p w14:paraId="1E354EBF" w14:textId="25697901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B40B1D">
              <w:rPr>
                <w:sz w:val="21"/>
                <w:szCs w:val="21"/>
              </w:rPr>
              <w:t>Wild-M-wu</w:t>
            </w:r>
          </w:p>
        </w:tc>
        <w:tc>
          <w:tcPr>
            <w:tcW w:w="408" w:type="pct"/>
          </w:tcPr>
          <w:p w14:paraId="7E1AB2D3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Male</w:t>
            </w:r>
          </w:p>
        </w:tc>
        <w:tc>
          <w:tcPr>
            <w:tcW w:w="655" w:type="pct"/>
          </w:tcPr>
          <w:p w14:paraId="614B46C1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Wild quail</w:t>
            </w:r>
          </w:p>
        </w:tc>
        <w:tc>
          <w:tcPr>
            <w:tcW w:w="557" w:type="pct"/>
          </w:tcPr>
          <w:p w14:paraId="1FE64EEE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Maroon</w:t>
            </w:r>
          </w:p>
        </w:tc>
        <w:tc>
          <w:tcPr>
            <w:tcW w:w="548" w:type="pct"/>
          </w:tcPr>
          <w:p w14:paraId="616EBAC1" w14:textId="77777777" w:rsidR="00450B57" w:rsidRPr="00450B57" w:rsidRDefault="00450B57" w:rsidP="00450B57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Weishan, Shandong</w:t>
            </w:r>
          </w:p>
        </w:tc>
      </w:tr>
      <w:tr w:rsidR="00450B57" w:rsidRPr="00D66B48" w14:paraId="6A8ABE5E" w14:textId="77777777" w:rsidTr="00450B57">
        <w:trPr>
          <w:jc w:val="center"/>
        </w:trPr>
        <w:tc>
          <w:tcPr>
            <w:tcW w:w="1452" w:type="pct"/>
          </w:tcPr>
          <w:p w14:paraId="33AFA85D" w14:textId="5A53E4B8" w:rsidR="00450B57" w:rsidRPr="00B40B1D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B40B1D">
              <w:rPr>
                <w:sz w:val="21"/>
                <w:szCs w:val="21"/>
              </w:rPr>
              <w:t>wildquail-8601-F</w:t>
            </w:r>
          </w:p>
        </w:tc>
        <w:tc>
          <w:tcPr>
            <w:tcW w:w="1378" w:type="pct"/>
          </w:tcPr>
          <w:p w14:paraId="74DAC1BD" w14:textId="5F7A3A03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B40B1D">
              <w:rPr>
                <w:sz w:val="21"/>
                <w:szCs w:val="21"/>
              </w:rPr>
              <w:t>Wild-F-8601</w:t>
            </w:r>
          </w:p>
        </w:tc>
        <w:tc>
          <w:tcPr>
            <w:tcW w:w="408" w:type="pct"/>
          </w:tcPr>
          <w:p w14:paraId="07475438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Female</w:t>
            </w:r>
          </w:p>
        </w:tc>
        <w:tc>
          <w:tcPr>
            <w:tcW w:w="655" w:type="pct"/>
          </w:tcPr>
          <w:p w14:paraId="567692D4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Wild quail</w:t>
            </w:r>
          </w:p>
        </w:tc>
        <w:tc>
          <w:tcPr>
            <w:tcW w:w="557" w:type="pct"/>
          </w:tcPr>
          <w:p w14:paraId="1DEBA87B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Maroon</w:t>
            </w:r>
          </w:p>
        </w:tc>
        <w:tc>
          <w:tcPr>
            <w:tcW w:w="548" w:type="pct"/>
          </w:tcPr>
          <w:p w14:paraId="74AB4BE0" w14:textId="77777777" w:rsidR="00450B57" w:rsidRPr="00450B57" w:rsidRDefault="00450B57" w:rsidP="00450B57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Anyang, Henan</w:t>
            </w:r>
          </w:p>
        </w:tc>
      </w:tr>
      <w:tr w:rsidR="00450B57" w:rsidRPr="00D66B48" w14:paraId="2BCFD13C" w14:textId="77777777" w:rsidTr="00450B57">
        <w:trPr>
          <w:jc w:val="center"/>
        </w:trPr>
        <w:tc>
          <w:tcPr>
            <w:tcW w:w="1452" w:type="pct"/>
          </w:tcPr>
          <w:p w14:paraId="67B60EDD" w14:textId="6F1076C1" w:rsidR="00450B57" w:rsidRPr="00B40B1D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B40B1D">
              <w:rPr>
                <w:sz w:val="21"/>
                <w:szCs w:val="21"/>
              </w:rPr>
              <w:t>wildquail-8607-F</w:t>
            </w:r>
          </w:p>
        </w:tc>
        <w:tc>
          <w:tcPr>
            <w:tcW w:w="1378" w:type="pct"/>
          </w:tcPr>
          <w:p w14:paraId="4E6511A5" w14:textId="65A8B901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B40B1D">
              <w:rPr>
                <w:sz w:val="21"/>
                <w:szCs w:val="21"/>
              </w:rPr>
              <w:t>Wild-F-8607</w:t>
            </w:r>
          </w:p>
        </w:tc>
        <w:tc>
          <w:tcPr>
            <w:tcW w:w="408" w:type="pct"/>
          </w:tcPr>
          <w:p w14:paraId="1662CD39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Female</w:t>
            </w:r>
          </w:p>
        </w:tc>
        <w:tc>
          <w:tcPr>
            <w:tcW w:w="655" w:type="pct"/>
          </w:tcPr>
          <w:p w14:paraId="6767B4DC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Wild quail</w:t>
            </w:r>
          </w:p>
        </w:tc>
        <w:tc>
          <w:tcPr>
            <w:tcW w:w="557" w:type="pct"/>
          </w:tcPr>
          <w:p w14:paraId="10923BC2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Maroon</w:t>
            </w:r>
          </w:p>
        </w:tc>
        <w:tc>
          <w:tcPr>
            <w:tcW w:w="548" w:type="pct"/>
          </w:tcPr>
          <w:p w14:paraId="550B412A" w14:textId="77777777" w:rsidR="00450B57" w:rsidRPr="00450B57" w:rsidRDefault="00450B57" w:rsidP="00450B57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Anyang, Henan</w:t>
            </w:r>
          </w:p>
        </w:tc>
      </w:tr>
      <w:tr w:rsidR="00450B57" w:rsidRPr="00D66B48" w14:paraId="5D57E354" w14:textId="77777777" w:rsidTr="00450B57">
        <w:trPr>
          <w:jc w:val="center"/>
        </w:trPr>
        <w:tc>
          <w:tcPr>
            <w:tcW w:w="1452" w:type="pct"/>
          </w:tcPr>
          <w:p w14:paraId="5E9AB0A1" w14:textId="14CE54FA" w:rsidR="00450B57" w:rsidRPr="00B40B1D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B40B1D">
              <w:rPr>
                <w:sz w:val="21"/>
                <w:szCs w:val="21"/>
              </w:rPr>
              <w:t>wildquail-8609-F</w:t>
            </w:r>
          </w:p>
        </w:tc>
        <w:tc>
          <w:tcPr>
            <w:tcW w:w="1378" w:type="pct"/>
          </w:tcPr>
          <w:p w14:paraId="6F76F56A" w14:textId="4A9EA6BA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B40B1D">
              <w:rPr>
                <w:sz w:val="21"/>
                <w:szCs w:val="21"/>
              </w:rPr>
              <w:t>Wild-F-8609</w:t>
            </w:r>
          </w:p>
        </w:tc>
        <w:tc>
          <w:tcPr>
            <w:tcW w:w="408" w:type="pct"/>
          </w:tcPr>
          <w:p w14:paraId="41B1D70C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Female</w:t>
            </w:r>
          </w:p>
        </w:tc>
        <w:tc>
          <w:tcPr>
            <w:tcW w:w="655" w:type="pct"/>
          </w:tcPr>
          <w:p w14:paraId="5E93C4CB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Wild quail</w:t>
            </w:r>
          </w:p>
        </w:tc>
        <w:tc>
          <w:tcPr>
            <w:tcW w:w="557" w:type="pct"/>
          </w:tcPr>
          <w:p w14:paraId="65F18CFD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Maroon</w:t>
            </w:r>
          </w:p>
        </w:tc>
        <w:tc>
          <w:tcPr>
            <w:tcW w:w="548" w:type="pct"/>
          </w:tcPr>
          <w:p w14:paraId="7EBABFAA" w14:textId="77777777" w:rsidR="00450B57" w:rsidRPr="00450B57" w:rsidRDefault="00450B57" w:rsidP="00450B57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Anyang, Henan</w:t>
            </w:r>
          </w:p>
        </w:tc>
      </w:tr>
      <w:tr w:rsidR="00450B57" w:rsidRPr="00D66B48" w14:paraId="6C89A232" w14:textId="77777777" w:rsidTr="00450B57">
        <w:trPr>
          <w:jc w:val="center"/>
        </w:trPr>
        <w:tc>
          <w:tcPr>
            <w:tcW w:w="1452" w:type="pct"/>
          </w:tcPr>
          <w:p w14:paraId="0FB8F00D" w14:textId="436F1858" w:rsidR="00450B57" w:rsidRPr="00B40B1D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B40B1D">
              <w:rPr>
                <w:sz w:val="21"/>
                <w:szCs w:val="21"/>
              </w:rPr>
              <w:t>wildquail-8646-F</w:t>
            </w:r>
          </w:p>
        </w:tc>
        <w:tc>
          <w:tcPr>
            <w:tcW w:w="1378" w:type="pct"/>
          </w:tcPr>
          <w:p w14:paraId="44DDD0BB" w14:textId="1805BB9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B40B1D">
              <w:rPr>
                <w:sz w:val="21"/>
                <w:szCs w:val="21"/>
              </w:rPr>
              <w:t>Wild-F-8646</w:t>
            </w:r>
          </w:p>
        </w:tc>
        <w:tc>
          <w:tcPr>
            <w:tcW w:w="408" w:type="pct"/>
          </w:tcPr>
          <w:p w14:paraId="0C9D5DA5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Female</w:t>
            </w:r>
          </w:p>
        </w:tc>
        <w:tc>
          <w:tcPr>
            <w:tcW w:w="655" w:type="pct"/>
          </w:tcPr>
          <w:p w14:paraId="0C1E2FE7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Wild quail</w:t>
            </w:r>
          </w:p>
        </w:tc>
        <w:tc>
          <w:tcPr>
            <w:tcW w:w="557" w:type="pct"/>
          </w:tcPr>
          <w:p w14:paraId="7D2063CA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Maroon</w:t>
            </w:r>
          </w:p>
        </w:tc>
        <w:tc>
          <w:tcPr>
            <w:tcW w:w="548" w:type="pct"/>
          </w:tcPr>
          <w:p w14:paraId="5EA14965" w14:textId="77777777" w:rsidR="00450B57" w:rsidRPr="00450B57" w:rsidRDefault="00450B57" w:rsidP="00450B57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Weishan, Shandong</w:t>
            </w:r>
          </w:p>
        </w:tc>
      </w:tr>
      <w:tr w:rsidR="00450B57" w:rsidRPr="00D66B48" w14:paraId="2A538517" w14:textId="77777777" w:rsidTr="00450B57">
        <w:trPr>
          <w:jc w:val="center"/>
        </w:trPr>
        <w:tc>
          <w:tcPr>
            <w:tcW w:w="1452" w:type="pct"/>
          </w:tcPr>
          <w:p w14:paraId="772057B0" w14:textId="2EFA5E9B" w:rsidR="00450B57" w:rsidRPr="00B40B1D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B40B1D">
              <w:rPr>
                <w:sz w:val="21"/>
                <w:szCs w:val="21"/>
              </w:rPr>
              <w:t>wildquail-8648-F</w:t>
            </w:r>
          </w:p>
        </w:tc>
        <w:tc>
          <w:tcPr>
            <w:tcW w:w="1378" w:type="pct"/>
          </w:tcPr>
          <w:p w14:paraId="2ED10123" w14:textId="560C367A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B40B1D">
              <w:rPr>
                <w:sz w:val="21"/>
                <w:szCs w:val="21"/>
              </w:rPr>
              <w:t>Wild-F-8648</w:t>
            </w:r>
          </w:p>
        </w:tc>
        <w:tc>
          <w:tcPr>
            <w:tcW w:w="408" w:type="pct"/>
          </w:tcPr>
          <w:p w14:paraId="23255B7B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Female</w:t>
            </w:r>
          </w:p>
        </w:tc>
        <w:tc>
          <w:tcPr>
            <w:tcW w:w="655" w:type="pct"/>
          </w:tcPr>
          <w:p w14:paraId="6B334743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Wild quail</w:t>
            </w:r>
          </w:p>
        </w:tc>
        <w:tc>
          <w:tcPr>
            <w:tcW w:w="557" w:type="pct"/>
          </w:tcPr>
          <w:p w14:paraId="2941BD6B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Maroon</w:t>
            </w:r>
          </w:p>
        </w:tc>
        <w:tc>
          <w:tcPr>
            <w:tcW w:w="548" w:type="pct"/>
          </w:tcPr>
          <w:p w14:paraId="5A0C70E2" w14:textId="77777777" w:rsidR="00450B57" w:rsidRPr="00450B57" w:rsidRDefault="00450B57" w:rsidP="00450B57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Weishan, Shandong</w:t>
            </w:r>
          </w:p>
        </w:tc>
      </w:tr>
      <w:tr w:rsidR="00450B57" w:rsidRPr="00D66B48" w14:paraId="33792677" w14:textId="77777777" w:rsidTr="00450B57">
        <w:trPr>
          <w:jc w:val="center"/>
        </w:trPr>
        <w:tc>
          <w:tcPr>
            <w:tcW w:w="1452" w:type="pct"/>
          </w:tcPr>
          <w:p w14:paraId="612587EA" w14:textId="2D92BBD1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eggquail-E-117283-F</w:t>
            </w:r>
          </w:p>
        </w:tc>
        <w:tc>
          <w:tcPr>
            <w:tcW w:w="1378" w:type="pct"/>
          </w:tcPr>
          <w:p w14:paraId="77DBFD90" w14:textId="713BFE11" w:rsidR="00450B57" w:rsidRPr="00B40B1D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B40B1D">
              <w:rPr>
                <w:sz w:val="21"/>
                <w:szCs w:val="21"/>
              </w:rPr>
              <w:t>Egg-FE-117283</w:t>
            </w:r>
          </w:p>
        </w:tc>
        <w:tc>
          <w:tcPr>
            <w:tcW w:w="408" w:type="pct"/>
          </w:tcPr>
          <w:p w14:paraId="4D9B6A2F" w14:textId="77777777" w:rsidR="00450B57" w:rsidRPr="00450B57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Female</w:t>
            </w:r>
          </w:p>
        </w:tc>
        <w:tc>
          <w:tcPr>
            <w:tcW w:w="655" w:type="pct"/>
          </w:tcPr>
          <w:p w14:paraId="5E456410" w14:textId="77777777" w:rsidR="00450B57" w:rsidRPr="00B40B1D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Egg-type quail</w:t>
            </w:r>
          </w:p>
        </w:tc>
        <w:tc>
          <w:tcPr>
            <w:tcW w:w="557" w:type="pct"/>
          </w:tcPr>
          <w:p w14:paraId="271CB599" w14:textId="77777777" w:rsidR="00450B57" w:rsidRPr="00B40B1D" w:rsidRDefault="00450B57" w:rsidP="00450B57">
            <w:pPr>
              <w:pStyle w:val="a"/>
              <w:numPr>
                <w:ilvl w:val="0"/>
                <w:numId w:val="0"/>
              </w:numPr>
              <w:spacing w:line="360" w:lineRule="auto"/>
              <w:jc w:val="center"/>
              <w:rPr>
                <w:rStyle w:val="ad"/>
                <w:b w:val="0"/>
                <w:bCs w:val="0"/>
                <w:sz w:val="21"/>
                <w:szCs w:val="21"/>
              </w:rPr>
            </w:pPr>
            <w:r w:rsidRPr="00450B57">
              <w:rPr>
                <w:rStyle w:val="ad"/>
                <w:b w:val="0"/>
                <w:sz w:val="21"/>
                <w:szCs w:val="21"/>
              </w:rPr>
              <w:t>Maroon</w:t>
            </w:r>
          </w:p>
        </w:tc>
        <w:tc>
          <w:tcPr>
            <w:tcW w:w="548" w:type="pct"/>
          </w:tcPr>
          <w:p w14:paraId="136F64C2" w14:textId="77777777" w:rsidR="00450B57" w:rsidRPr="00B40B1D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Nanchang, Jiangxi</w:t>
            </w:r>
          </w:p>
        </w:tc>
      </w:tr>
      <w:tr w:rsidR="00450B57" w:rsidRPr="00D66B48" w14:paraId="53A83C5C" w14:textId="77777777" w:rsidTr="00450B57">
        <w:trPr>
          <w:jc w:val="center"/>
        </w:trPr>
        <w:tc>
          <w:tcPr>
            <w:tcW w:w="1452" w:type="pct"/>
          </w:tcPr>
          <w:p w14:paraId="49C581B7" w14:textId="258EB469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eggquail-E-59172-F</w:t>
            </w:r>
          </w:p>
        </w:tc>
        <w:tc>
          <w:tcPr>
            <w:tcW w:w="1378" w:type="pct"/>
          </w:tcPr>
          <w:p w14:paraId="390E2532" w14:textId="6EABD8B6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Egg-FE-59172</w:t>
            </w:r>
          </w:p>
        </w:tc>
        <w:tc>
          <w:tcPr>
            <w:tcW w:w="408" w:type="pct"/>
          </w:tcPr>
          <w:p w14:paraId="6EB5AF3A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Female</w:t>
            </w:r>
          </w:p>
        </w:tc>
        <w:tc>
          <w:tcPr>
            <w:tcW w:w="655" w:type="pct"/>
          </w:tcPr>
          <w:p w14:paraId="4B102986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Egg-type quail</w:t>
            </w:r>
          </w:p>
        </w:tc>
        <w:tc>
          <w:tcPr>
            <w:tcW w:w="557" w:type="pct"/>
          </w:tcPr>
          <w:p w14:paraId="4615D16C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Maroon</w:t>
            </w:r>
          </w:p>
        </w:tc>
        <w:tc>
          <w:tcPr>
            <w:tcW w:w="548" w:type="pct"/>
          </w:tcPr>
          <w:p w14:paraId="4E0FEA9C" w14:textId="77777777" w:rsidR="00450B57" w:rsidRPr="00F0170D" w:rsidRDefault="00450B57" w:rsidP="00450B57">
            <w:pPr>
              <w:jc w:val="center"/>
              <w:rPr>
                <w:rStyle w:val="ad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Anlu, Hubei</w:t>
            </w:r>
          </w:p>
        </w:tc>
      </w:tr>
      <w:tr w:rsidR="00450B57" w:rsidRPr="00D66B48" w14:paraId="4E6B0EAD" w14:textId="77777777" w:rsidTr="00450B57">
        <w:trPr>
          <w:jc w:val="center"/>
        </w:trPr>
        <w:tc>
          <w:tcPr>
            <w:tcW w:w="1452" w:type="pct"/>
          </w:tcPr>
          <w:p w14:paraId="78207F84" w14:textId="51A5C3A3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eggquail-E-59179-F</w:t>
            </w:r>
          </w:p>
        </w:tc>
        <w:tc>
          <w:tcPr>
            <w:tcW w:w="1378" w:type="pct"/>
          </w:tcPr>
          <w:p w14:paraId="11C8F2F3" w14:textId="5F4F386D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Egg-FE-59179</w:t>
            </w:r>
          </w:p>
        </w:tc>
        <w:tc>
          <w:tcPr>
            <w:tcW w:w="408" w:type="pct"/>
          </w:tcPr>
          <w:p w14:paraId="651D21D4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Female</w:t>
            </w:r>
          </w:p>
        </w:tc>
        <w:tc>
          <w:tcPr>
            <w:tcW w:w="655" w:type="pct"/>
          </w:tcPr>
          <w:p w14:paraId="29A79BC8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Egg-type quail</w:t>
            </w:r>
          </w:p>
        </w:tc>
        <w:tc>
          <w:tcPr>
            <w:tcW w:w="557" w:type="pct"/>
          </w:tcPr>
          <w:p w14:paraId="1E10125D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Maroon</w:t>
            </w:r>
          </w:p>
        </w:tc>
        <w:tc>
          <w:tcPr>
            <w:tcW w:w="548" w:type="pct"/>
          </w:tcPr>
          <w:p w14:paraId="699D30EE" w14:textId="77777777" w:rsidR="00450B57" w:rsidRPr="00F0170D" w:rsidRDefault="00450B57" w:rsidP="00450B57">
            <w:pPr>
              <w:jc w:val="center"/>
              <w:rPr>
                <w:rStyle w:val="ad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Anlu, Hubei</w:t>
            </w:r>
          </w:p>
        </w:tc>
      </w:tr>
      <w:tr w:rsidR="00450B57" w:rsidRPr="00D66B48" w14:paraId="01C89707" w14:textId="77777777" w:rsidTr="00450B57">
        <w:trPr>
          <w:jc w:val="center"/>
        </w:trPr>
        <w:tc>
          <w:tcPr>
            <w:tcW w:w="1452" w:type="pct"/>
          </w:tcPr>
          <w:p w14:paraId="7C1ED21E" w14:textId="7D34A33B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eggquail-E-59180-F</w:t>
            </w:r>
          </w:p>
        </w:tc>
        <w:tc>
          <w:tcPr>
            <w:tcW w:w="1378" w:type="pct"/>
          </w:tcPr>
          <w:p w14:paraId="456FCFD8" w14:textId="67671561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Egg-FE-59180</w:t>
            </w:r>
          </w:p>
        </w:tc>
        <w:tc>
          <w:tcPr>
            <w:tcW w:w="408" w:type="pct"/>
          </w:tcPr>
          <w:p w14:paraId="6D85708D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Female</w:t>
            </w:r>
          </w:p>
        </w:tc>
        <w:tc>
          <w:tcPr>
            <w:tcW w:w="655" w:type="pct"/>
          </w:tcPr>
          <w:p w14:paraId="333BBE52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Egg-type quail</w:t>
            </w:r>
          </w:p>
        </w:tc>
        <w:tc>
          <w:tcPr>
            <w:tcW w:w="557" w:type="pct"/>
          </w:tcPr>
          <w:p w14:paraId="16011540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Maroon</w:t>
            </w:r>
          </w:p>
        </w:tc>
        <w:tc>
          <w:tcPr>
            <w:tcW w:w="548" w:type="pct"/>
          </w:tcPr>
          <w:p w14:paraId="4298FA56" w14:textId="77777777" w:rsidR="00450B57" w:rsidRPr="00F0170D" w:rsidRDefault="00450B57" w:rsidP="00450B57">
            <w:pPr>
              <w:jc w:val="center"/>
              <w:rPr>
                <w:rStyle w:val="ad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Anlu, Hubei</w:t>
            </w:r>
          </w:p>
        </w:tc>
      </w:tr>
      <w:tr w:rsidR="00450B57" w:rsidRPr="00D66B48" w14:paraId="7929A90C" w14:textId="77777777" w:rsidTr="00450B57">
        <w:trPr>
          <w:jc w:val="center"/>
        </w:trPr>
        <w:tc>
          <w:tcPr>
            <w:tcW w:w="1452" w:type="pct"/>
          </w:tcPr>
          <w:p w14:paraId="07569C99" w14:textId="78AC0952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eggquail-E-59181-F</w:t>
            </w:r>
          </w:p>
        </w:tc>
        <w:tc>
          <w:tcPr>
            <w:tcW w:w="1378" w:type="pct"/>
          </w:tcPr>
          <w:p w14:paraId="20C23DC7" w14:textId="7AEE7BE2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Egg-FE-59181</w:t>
            </w:r>
          </w:p>
        </w:tc>
        <w:tc>
          <w:tcPr>
            <w:tcW w:w="408" w:type="pct"/>
          </w:tcPr>
          <w:p w14:paraId="56C8BB7F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Female</w:t>
            </w:r>
          </w:p>
        </w:tc>
        <w:tc>
          <w:tcPr>
            <w:tcW w:w="655" w:type="pct"/>
          </w:tcPr>
          <w:p w14:paraId="6DCDDB47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Egg-type quail</w:t>
            </w:r>
          </w:p>
        </w:tc>
        <w:tc>
          <w:tcPr>
            <w:tcW w:w="557" w:type="pct"/>
          </w:tcPr>
          <w:p w14:paraId="0D6216C0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Maroon</w:t>
            </w:r>
          </w:p>
        </w:tc>
        <w:tc>
          <w:tcPr>
            <w:tcW w:w="548" w:type="pct"/>
          </w:tcPr>
          <w:p w14:paraId="070F8338" w14:textId="77777777" w:rsidR="00450B57" w:rsidRPr="00F0170D" w:rsidRDefault="00450B57" w:rsidP="00450B57">
            <w:pPr>
              <w:jc w:val="center"/>
              <w:rPr>
                <w:rStyle w:val="ad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Anlu, Hubei</w:t>
            </w:r>
          </w:p>
        </w:tc>
      </w:tr>
      <w:tr w:rsidR="00450B57" w:rsidRPr="00D66B48" w14:paraId="66FD9275" w14:textId="77777777" w:rsidTr="00450B57">
        <w:trPr>
          <w:jc w:val="center"/>
        </w:trPr>
        <w:tc>
          <w:tcPr>
            <w:tcW w:w="1452" w:type="pct"/>
          </w:tcPr>
          <w:p w14:paraId="4E4729EB" w14:textId="2A1378ED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eggquail-E-89270-F</w:t>
            </w:r>
          </w:p>
        </w:tc>
        <w:tc>
          <w:tcPr>
            <w:tcW w:w="1378" w:type="pct"/>
          </w:tcPr>
          <w:p w14:paraId="1B200041" w14:textId="4812DE42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Egg-FE-89270</w:t>
            </w:r>
          </w:p>
        </w:tc>
        <w:tc>
          <w:tcPr>
            <w:tcW w:w="408" w:type="pct"/>
          </w:tcPr>
          <w:p w14:paraId="35B675F6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Female</w:t>
            </w:r>
          </w:p>
        </w:tc>
        <w:tc>
          <w:tcPr>
            <w:tcW w:w="655" w:type="pct"/>
          </w:tcPr>
          <w:p w14:paraId="33D8289F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Egg-type quail</w:t>
            </w:r>
          </w:p>
        </w:tc>
        <w:tc>
          <w:tcPr>
            <w:tcW w:w="557" w:type="pct"/>
          </w:tcPr>
          <w:p w14:paraId="069B35D4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Maroon</w:t>
            </w:r>
          </w:p>
        </w:tc>
        <w:tc>
          <w:tcPr>
            <w:tcW w:w="548" w:type="pct"/>
          </w:tcPr>
          <w:p w14:paraId="0B6CC63C" w14:textId="77777777" w:rsidR="00450B57" w:rsidRPr="00F0170D" w:rsidRDefault="00450B57" w:rsidP="00450B57">
            <w:pPr>
              <w:jc w:val="center"/>
              <w:rPr>
                <w:rStyle w:val="ad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Anlu, Hubei</w:t>
            </w:r>
          </w:p>
        </w:tc>
      </w:tr>
      <w:tr w:rsidR="00450B57" w:rsidRPr="00D66B48" w14:paraId="49B8A680" w14:textId="77777777" w:rsidTr="00450B57">
        <w:trPr>
          <w:jc w:val="center"/>
        </w:trPr>
        <w:tc>
          <w:tcPr>
            <w:tcW w:w="1452" w:type="pct"/>
          </w:tcPr>
          <w:p w14:paraId="28E88838" w14:textId="16E572BB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eggquail-L-107363-F</w:t>
            </w:r>
          </w:p>
        </w:tc>
        <w:tc>
          <w:tcPr>
            <w:tcW w:w="1378" w:type="pct"/>
          </w:tcPr>
          <w:p w14:paraId="7BBE8D87" w14:textId="7B6F20DC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Egg-FL-107363</w:t>
            </w:r>
          </w:p>
        </w:tc>
        <w:tc>
          <w:tcPr>
            <w:tcW w:w="408" w:type="pct"/>
          </w:tcPr>
          <w:p w14:paraId="5848754B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Female</w:t>
            </w:r>
          </w:p>
        </w:tc>
        <w:tc>
          <w:tcPr>
            <w:tcW w:w="655" w:type="pct"/>
          </w:tcPr>
          <w:p w14:paraId="6EC8A4D2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Egg-type quail</w:t>
            </w:r>
          </w:p>
        </w:tc>
        <w:tc>
          <w:tcPr>
            <w:tcW w:w="557" w:type="pct"/>
          </w:tcPr>
          <w:p w14:paraId="2267FFAE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Maroon</w:t>
            </w:r>
          </w:p>
        </w:tc>
        <w:tc>
          <w:tcPr>
            <w:tcW w:w="548" w:type="pct"/>
          </w:tcPr>
          <w:p w14:paraId="0AC88590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Wuhan, Hubei</w:t>
            </w:r>
          </w:p>
        </w:tc>
      </w:tr>
      <w:tr w:rsidR="00450B57" w:rsidRPr="00D66B48" w14:paraId="446FA8E7" w14:textId="77777777" w:rsidTr="00450B57">
        <w:trPr>
          <w:jc w:val="center"/>
        </w:trPr>
        <w:tc>
          <w:tcPr>
            <w:tcW w:w="1452" w:type="pct"/>
          </w:tcPr>
          <w:p w14:paraId="4BD85763" w14:textId="714C8936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eggquail-L-107372-F</w:t>
            </w:r>
          </w:p>
        </w:tc>
        <w:tc>
          <w:tcPr>
            <w:tcW w:w="1378" w:type="pct"/>
          </w:tcPr>
          <w:p w14:paraId="459D5777" w14:textId="2038CF09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Egg-FL-107372</w:t>
            </w:r>
          </w:p>
        </w:tc>
        <w:tc>
          <w:tcPr>
            <w:tcW w:w="408" w:type="pct"/>
          </w:tcPr>
          <w:p w14:paraId="40315CA7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Female</w:t>
            </w:r>
          </w:p>
        </w:tc>
        <w:tc>
          <w:tcPr>
            <w:tcW w:w="655" w:type="pct"/>
          </w:tcPr>
          <w:p w14:paraId="40BC4623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Egg-type quail</w:t>
            </w:r>
          </w:p>
        </w:tc>
        <w:tc>
          <w:tcPr>
            <w:tcW w:w="557" w:type="pct"/>
          </w:tcPr>
          <w:p w14:paraId="11DB93E5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Maroon</w:t>
            </w:r>
          </w:p>
        </w:tc>
        <w:tc>
          <w:tcPr>
            <w:tcW w:w="548" w:type="pct"/>
          </w:tcPr>
          <w:p w14:paraId="2FC5703D" w14:textId="77777777" w:rsidR="00450B57" w:rsidRPr="00F0170D" w:rsidRDefault="00450B57" w:rsidP="00450B57">
            <w:pPr>
              <w:jc w:val="center"/>
              <w:rPr>
                <w:rStyle w:val="ad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Wuhan, Hubei</w:t>
            </w:r>
          </w:p>
        </w:tc>
      </w:tr>
      <w:tr w:rsidR="00450B57" w:rsidRPr="00D66B48" w14:paraId="6BEACE65" w14:textId="77777777" w:rsidTr="00450B57">
        <w:trPr>
          <w:jc w:val="center"/>
        </w:trPr>
        <w:tc>
          <w:tcPr>
            <w:tcW w:w="1452" w:type="pct"/>
          </w:tcPr>
          <w:p w14:paraId="0AAF9078" w14:textId="3E6B4DD5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eggquail-L-107374-F</w:t>
            </w:r>
          </w:p>
        </w:tc>
        <w:tc>
          <w:tcPr>
            <w:tcW w:w="1378" w:type="pct"/>
          </w:tcPr>
          <w:p w14:paraId="0C460A50" w14:textId="3595BBBF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Egg-FL-107374</w:t>
            </w:r>
          </w:p>
        </w:tc>
        <w:tc>
          <w:tcPr>
            <w:tcW w:w="408" w:type="pct"/>
          </w:tcPr>
          <w:p w14:paraId="760653CF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Female</w:t>
            </w:r>
          </w:p>
        </w:tc>
        <w:tc>
          <w:tcPr>
            <w:tcW w:w="655" w:type="pct"/>
          </w:tcPr>
          <w:p w14:paraId="6BCA279B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Egg-type quail</w:t>
            </w:r>
          </w:p>
        </w:tc>
        <w:tc>
          <w:tcPr>
            <w:tcW w:w="557" w:type="pct"/>
          </w:tcPr>
          <w:p w14:paraId="455E4571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Maroon</w:t>
            </w:r>
          </w:p>
        </w:tc>
        <w:tc>
          <w:tcPr>
            <w:tcW w:w="548" w:type="pct"/>
          </w:tcPr>
          <w:p w14:paraId="4C9ADBB0" w14:textId="77777777" w:rsidR="00450B57" w:rsidRPr="00F0170D" w:rsidRDefault="00450B57" w:rsidP="00450B57">
            <w:pPr>
              <w:jc w:val="center"/>
              <w:rPr>
                <w:rStyle w:val="ad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Wuhan, Hubei</w:t>
            </w:r>
          </w:p>
        </w:tc>
      </w:tr>
      <w:tr w:rsidR="00450B57" w:rsidRPr="00D66B48" w14:paraId="30A5FADF" w14:textId="77777777" w:rsidTr="00450B57">
        <w:trPr>
          <w:jc w:val="center"/>
        </w:trPr>
        <w:tc>
          <w:tcPr>
            <w:tcW w:w="1452" w:type="pct"/>
          </w:tcPr>
          <w:p w14:paraId="29FCE244" w14:textId="4C506048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lastRenderedPageBreak/>
              <w:t>eggquail-L-107398-F</w:t>
            </w:r>
          </w:p>
        </w:tc>
        <w:tc>
          <w:tcPr>
            <w:tcW w:w="1378" w:type="pct"/>
          </w:tcPr>
          <w:p w14:paraId="658121FE" w14:textId="428A9873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Egg-FL-107398</w:t>
            </w:r>
          </w:p>
        </w:tc>
        <w:tc>
          <w:tcPr>
            <w:tcW w:w="408" w:type="pct"/>
          </w:tcPr>
          <w:p w14:paraId="2601FE91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Female</w:t>
            </w:r>
          </w:p>
        </w:tc>
        <w:tc>
          <w:tcPr>
            <w:tcW w:w="655" w:type="pct"/>
          </w:tcPr>
          <w:p w14:paraId="358FCCBB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Egg-type quail</w:t>
            </w:r>
          </w:p>
        </w:tc>
        <w:tc>
          <w:tcPr>
            <w:tcW w:w="557" w:type="pct"/>
          </w:tcPr>
          <w:p w14:paraId="68ADE36B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Maroon</w:t>
            </w:r>
          </w:p>
        </w:tc>
        <w:tc>
          <w:tcPr>
            <w:tcW w:w="548" w:type="pct"/>
          </w:tcPr>
          <w:p w14:paraId="71FA76A1" w14:textId="77777777" w:rsidR="00450B57" w:rsidRPr="00F0170D" w:rsidRDefault="00450B57" w:rsidP="00450B57">
            <w:pPr>
              <w:jc w:val="center"/>
              <w:rPr>
                <w:rStyle w:val="ad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Wuhan, Hubei</w:t>
            </w:r>
          </w:p>
        </w:tc>
      </w:tr>
      <w:tr w:rsidR="00450B57" w:rsidRPr="00D66B48" w14:paraId="4E873DFF" w14:textId="77777777" w:rsidTr="00450B57">
        <w:trPr>
          <w:trHeight w:val="76"/>
          <w:jc w:val="center"/>
        </w:trPr>
        <w:tc>
          <w:tcPr>
            <w:tcW w:w="1452" w:type="pct"/>
          </w:tcPr>
          <w:p w14:paraId="6A960491" w14:textId="5A075C00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eggquail-L-59163-F</w:t>
            </w:r>
          </w:p>
        </w:tc>
        <w:tc>
          <w:tcPr>
            <w:tcW w:w="1378" w:type="pct"/>
          </w:tcPr>
          <w:p w14:paraId="183A1A6D" w14:textId="67615F3D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Egg-FL-59163</w:t>
            </w:r>
          </w:p>
        </w:tc>
        <w:tc>
          <w:tcPr>
            <w:tcW w:w="408" w:type="pct"/>
          </w:tcPr>
          <w:p w14:paraId="081482B8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Female</w:t>
            </w:r>
          </w:p>
        </w:tc>
        <w:tc>
          <w:tcPr>
            <w:tcW w:w="655" w:type="pct"/>
          </w:tcPr>
          <w:p w14:paraId="15E78C63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Egg-type quail</w:t>
            </w:r>
          </w:p>
        </w:tc>
        <w:tc>
          <w:tcPr>
            <w:tcW w:w="557" w:type="pct"/>
          </w:tcPr>
          <w:p w14:paraId="6F0166A3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Maroon</w:t>
            </w:r>
          </w:p>
        </w:tc>
        <w:tc>
          <w:tcPr>
            <w:tcW w:w="548" w:type="pct"/>
          </w:tcPr>
          <w:p w14:paraId="23CB6FA8" w14:textId="77777777" w:rsidR="00450B57" w:rsidRPr="00F0170D" w:rsidRDefault="00450B57" w:rsidP="00450B57">
            <w:pPr>
              <w:jc w:val="center"/>
              <w:rPr>
                <w:rStyle w:val="ad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Anlu, Hubei</w:t>
            </w:r>
          </w:p>
        </w:tc>
      </w:tr>
      <w:tr w:rsidR="00450B57" w:rsidRPr="00D66B48" w14:paraId="237F1662" w14:textId="77777777" w:rsidTr="00450B57">
        <w:trPr>
          <w:trHeight w:val="70"/>
          <w:jc w:val="center"/>
        </w:trPr>
        <w:tc>
          <w:tcPr>
            <w:tcW w:w="1452" w:type="pct"/>
          </w:tcPr>
          <w:p w14:paraId="356241CB" w14:textId="1D8F8EF0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meatquail-1262522-M</w:t>
            </w:r>
          </w:p>
        </w:tc>
        <w:tc>
          <w:tcPr>
            <w:tcW w:w="1378" w:type="pct"/>
          </w:tcPr>
          <w:p w14:paraId="1582E0A4" w14:textId="276B569E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Meat-M-1262522</w:t>
            </w:r>
          </w:p>
        </w:tc>
        <w:tc>
          <w:tcPr>
            <w:tcW w:w="408" w:type="pct"/>
          </w:tcPr>
          <w:p w14:paraId="58F0A986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Male</w:t>
            </w:r>
          </w:p>
        </w:tc>
        <w:tc>
          <w:tcPr>
            <w:tcW w:w="655" w:type="pct"/>
          </w:tcPr>
          <w:p w14:paraId="23A4717E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Meat-type quail</w:t>
            </w:r>
          </w:p>
        </w:tc>
        <w:tc>
          <w:tcPr>
            <w:tcW w:w="557" w:type="pct"/>
          </w:tcPr>
          <w:p w14:paraId="76A2B341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-</w:t>
            </w:r>
          </w:p>
        </w:tc>
        <w:tc>
          <w:tcPr>
            <w:tcW w:w="548" w:type="pct"/>
          </w:tcPr>
          <w:p w14:paraId="5AC3C590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Shanghai</w:t>
            </w:r>
          </w:p>
        </w:tc>
      </w:tr>
      <w:tr w:rsidR="00450B57" w:rsidRPr="00D66B48" w14:paraId="2B938AD8" w14:textId="77777777" w:rsidTr="00450B57">
        <w:trPr>
          <w:trHeight w:val="70"/>
          <w:jc w:val="center"/>
        </w:trPr>
        <w:tc>
          <w:tcPr>
            <w:tcW w:w="1452" w:type="pct"/>
          </w:tcPr>
          <w:p w14:paraId="5D8A64BF" w14:textId="5BE6C589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meatquail-1262526-M</w:t>
            </w:r>
          </w:p>
        </w:tc>
        <w:tc>
          <w:tcPr>
            <w:tcW w:w="1378" w:type="pct"/>
          </w:tcPr>
          <w:p w14:paraId="2147E79A" w14:textId="3F350651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Meat-M-1262526</w:t>
            </w:r>
          </w:p>
        </w:tc>
        <w:tc>
          <w:tcPr>
            <w:tcW w:w="408" w:type="pct"/>
          </w:tcPr>
          <w:p w14:paraId="5E8CCE38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Male</w:t>
            </w:r>
          </w:p>
        </w:tc>
        <w:tc>
          <w:tcPr>
            <w:tcW w:w="655" w:type="pct"/>
          </w:tcPr>
          <w:p w14:paraId="5AD01AED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Meat-type quail</w:t>
            </w:r>
          </w:p>
        </w:tc>
        <w:tc>
          <w:tcPr>
            <w:tcW w:w="557" w:type="pct"/>
          </w:tcPr>
          <w:p w14:paraId="7CA5D51A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-</w:t>
            </w:r>
          </w:p>
        </w:tc>
        <w:tc>
          <w:tcPr>
            <w:tcW w:w="548" w:type="pct"/>
          </w:tcPr>
          <w:p w14:paraId="00ED52F1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Shanghai</w:t>
            </w:r>
          </w:p>
        </w:tc>
      </w:tr>
      <w:tr w:rsidR="00450B57" w:rsidRPr="00D66B48" w14:paraId="33CAB06A" w14:textId="77777777" w:rsidTr="00450B57">
        <w:trPr>
          <w:trHeight w:val="70"/>
          <w:jc w:val="center"/>
        </w:trPr>
        <w:tc>
          <w:tcPr>
            <w:tcW w:w="1452" w:type="pct"/>
          </w:tcPr>
          <w:p w14:paraId="56424926" w14:textId="70401A54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meatquail-1262575-M</w:t>
            </w:r>
          </w:p>
        </w:tc>
        <w:tc>
          <w:tcPr>
            <w:tcW w:w="1378" w:type="pct"/>
          </w:tcPr>
          <w:p w14:paraId="47FD237D" w14:textId="663EFE9A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Meat-M-1262575</w:t>
            </w:r>
          </w:p>
        </w:tc>
        <w:tc>
          <w:tcPr>
            <w:tcW w:w="408" w:type="pct"/>
          </w:tcPr>
          <w:p w14:paraId="55474B20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Male</w:t>
            </w:r>
          </w:p>
        </w:tc>
        <w:tc>
          <w:tcPr>
            <w:tcW w:w="655" w:type="pct"/>
          </w:tcPr>
          <w:p w14:paraId="2B19E6DD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Meat-type quail</w:t>
            </w:r>
          </w:p>
        </w:tc>
        <w:tc>
          <w:tcPr>
            <w:tcW w:w="557" w:type="pct"/>
          </w:tcPr>
          <w:p w14:paraId="1BBA76C4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-</w:t>
            </w:r>
          </w:p>
        </w:tc>
        <w:tc>
          <w:tcPr>
            <w:tcW w:w="548" w:type="pct"/>
          </w:tcPr>
          <w:p w14:paraId="5B6B05CF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Jining, Shandong</w:t>
            </w:r>
          </w:p>
        </w:tc>
      </w:tr>
      <w:tr w:rsidR="00450B57" w:rsidRPr="00D66B48" w14:paraId="30B64318" w14:textId="77777777" w:rsidTr="00450B57">
        <w:trPr>
          <w:trHeight w:val="70"/>
          <w:jc w:val="center"/>
        </w:trPr>
        <w:tc>
          <w:tcPr>
            <w:tcW w:w="1452" w:type="pct"/>
          </w:tcPr>
          <w:p w14:paraId="01DEA0AA" w14:textId="19BA3DFA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meatquail-1262576-M</w:t>
            </w:r>
          </w:p>
        </w:tc>
        <w:tc>
          <w:tcPr>
            <w:tcW w:w="1378" w:type="pct"/>
          </w:tcPr>
          <w:p w14:paraId="54C6382E" w14:textId="18E8661B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Meat-M-1262576</w:t>
            </w:r>
          </w:p>
        </w:tc>
        <w:tc>
          <w:tcPr>
            <w:tcW w:w="408" w:type="pct"/>
          </w:tcPr>
          <w:p w14:paraId="53660CD0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Male</w:t>
            </w:r>
          </w:p>
        </w:tc>
        <w:tc>
          <w:tcPr>
            <w:tcW w:w="655" w:type="pct"/>
          </w:tcPr>
          <w:p w14:paraId="0D0658B7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Meat-type quail</w:t>
            </w:r>
          </w:p>
        </w:tc>
        <w:tc>
          <w:tcPr>
            <w:tcW w:w="557" w:type="pct"/>
          </w:tcPr>
          <w:p w14:paraId="47860D17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-</w:t>
            </w:r>
          </w:p>
        </w:tc>
        <w:tc>
          <w:tcPr>
            <w:tcW w:w="548" w:type="pct"/>
          </w:tcPr>
          <w:p w14:paraId="7CB1166D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Jining, Shandong</w:t>
            </w:r>
          </w:p>
        </w:tc>
      </w:tr>
      <w:tr w:rsidR="00450B57" w:rsidRPr="00D66B48" w14:paraId="7599AE5E" w14:textId="77777777" w:rsidTr="00450B57">
        <w:trPr>
          <w:trHeight w:val="70"/>
          <w:jc w:val="center"/>
        </w:trPr>
        <w:tc>
          <w:tcPr>
            <w:tcW w:w="1452" w:type="pct"/>
          </w:tcPr>
          <w:p w14:paraId="5B38ADFC" w14:textId="26A1DBD3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meatquail-1262578-M</w:t>
            </w:r>
          </w:p>
        </w:tc>
        <w:tc>
          <w:tcPr>
            <w:tcW w:w="1378" w:type="pct"/>
          </w:tcPr>
          <w:p w14:paraId="28777437" w14:textId="2A7AE21B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Meat-M-1262578</w:t>
            </w:r>
          </w:p>
        </w:tc>
        <w:tc>
          <w:tcPr>
            <w:tcW w:w="408" w:type="pct"/>
          </w:tcPr>
          <w:p w14:paraId="09B22964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Male</w:t>
            </w:r>
          </w:p>
        </w:tc>
        <w:tc>
          <w:tcPr>
            <w:tcW w:w="655" w:type="pct"/>
          </w:tcPr>
          <w:p w14:paraId="12EA98C7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Meat-type quail</w:t>
            </w:r>
          </w:p>
        </w:tc>
        <w:tc>
          <w:tcPr>
            <w:tcW w:w="557" w:type="pct"/>
          </w:tcPr>
          <w:p w14:paraId="4CF3CDA7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-</w:t>
            </w:r>
          </w:p>
        </w:tc>
        <w:tc>
          <w:tcPr>
            <w:tcW w:w="548" w:type="pct"/>
          </w:tcPr>
          <w:p w14:paraId="402564D2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Jining, Shandong</w:t>
            </w:r>
          </w:p>
        </w:tc>
      </w:tr>
      <w:tr w:rsidR="00450B57" w:rsidRPr="00D66B48" w14:paraId="040B4ABC" w14:textId="77777777" w:rsidTr="00450B57">
        <w:trPr>
          <w:trHeight w:val="70"/>
          <w:jc w:val="center"/>
        </w:trPr>
        <w:tc>
          <w:tcPr>
            <w:tcW w:w="1452" w:type="pct"/>
          </w:tcPr>
          <w:p w14:paraId="23C34370" w14:textId="1EB70D5D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meatquail-1262530-F</w:t>
            </w:r>
          </w:p>
        </w:tc>
        <w:tc>
          <w:tcPr>
            <w:tcW w:w="1378" w:type="pct"/>
          </w:tcPr>
          <w:p w14:paraId="14FED9C3" w14:textId="6F887BE1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Meat-F-1262530</w:t>
            </w:r>
          </w:p>
        </w:tc>
        <w:tc>
          <w:tcPr>
            <w:tcW w:w="408" w:type="pct"/>
          </w:tcPr>
          <w:p w14:paraId="0FF4B88D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Female</w:t>
            </w:r>
          </w:p>
        </w:tc>
        <w:tc>
          <w:tcPr>
            <w:tcW w:w="655" w:type="pct"/>
          </w:tcPr>
          <w:p w14:paraId="3A58C13B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Meat-type quail</w:t>
            </w:r>
          </w:p>
        </w:tc>
        <w:tc>
          <w:tcPr>
            <w:tcW w:w="557" w:type="pct"/>
          </w:tcPr>
          <w:p w14:paraId="79F9BD43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-</w:t>
            </w:r>
          </w:p>
        </w:tc>
        <w:tc>
          <w:tcPr>
            <w:tcW w:w="548" w:type="pct"/>
          </w:tcPr>
          <w:p w14:paraId="7CDEA275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Shanghai</w:t>
            </w:r>
          </w:p>
        </w:tc>
      </w:tr>
      <w:tr w:rsidR="00450B57" w:rsidRPr="00D66B48" w14:paraId="3151BA04" w14:textId="77777777" w:rsidTr="00450B57">
        <w:trPr>
          <w:trHeight w:val="70"/>
          <w:jc w:val="center"/>
        </w:trPr>
        <w:tc>
          <w:tcPr>
            <w:tcW w:w="1452" w:type="pct"/>
          </w:tcPr>
          <w:p w14:paraId="403EB4E3" w14:textId="6205516F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meatquail-1262536-F</w:t>
            </w:r>
          </w:p>
        </w:tc>
        <w:tc>
          <w:tcPr>
            <w:tcW w:w="1378" w:type="pct"/>
          </w:tcPr>
          <w:p w14:paraId="40AE30D9" w14:textId="01120258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Meat-F-1262536</w:t>
            </w:r>
          </w:p>
        </w:tc>
        <w:tc>
          <w:tcPr>
            <w:tcW w:w="408" w:type="pct"/>
          </w:tcPr>
          <w:p w14:paraId="7594BA23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Female</w:t>
            </w:r>
          </w:p>
        </w:tc>
        <w:tc>
          <w:tcPr>
            <w:tcW w:w="655" w:type="pct"/>
          </w:tcPr>
          <w:p w14:paraId="65B5D197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Meat-type quail</w:t>
            </w:r>
          </w:p>
        </w:tc>
        <w:tc>
          <w:tcPr>
            <w:tcW w:w="557" w:type="pct"/>
          </w:tcPr>
          <w:p w14:paraId="0B3677E2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-</w:t>
            </w:r>
          </w:p>
        </w:tc>
        <w:tc>
          <w:tcPr>
            <w:tcW w:w="548" w:type="pct"/>
          </w:tcPr>
          <w:p w14:paraId="43A1CD67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Shanghai</w:t>
            </w:r>
          </w:p>
        </w:tc>
      </w:tr>
      <w:tr w:rsidR="00450B57" w:rsidRPr="00D66B48" w14:paraId="0121972C" w14:textId="77777777" w:rsidTr="00450B57">
        <w:trPr>
          <w:trHeight w:val="70"/>
          <w:jc w:val="center"/>
        </w:trPr>
        <w:tc>
          <w:tcPr>
            <w:tcW w:w="1452" w:type="pct"/>
          </w:tcPr>
          <w:p w14:paraId="2759FDE0" w14:textId="2AF0967A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meatquail-1262550-F</w:t>
            </w:r>
          </w:p>
        </w:tc>
        <w:tc>
          <w:tcPr>
            <w:tcW w:w="1378" w:type="pct"/>
          </w:tcPr>
          <w:p w14:paraId="426D4CB9" w14:textId="6AC99C1D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Meat-F-1262550</w:t>
            </w:r>
          </w:p>
        </w:tc>
        <w:tc>
          <w:tcPr>
            <w:tcW w:w="408" w:type="pct"/>
          </w:tcPr>
          <w:p w14:paraId="76252095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Female</w:t>
            </w:r>
          </w:p>
        </w:tc>
        <w:tc>
          <w:tcPr>
            <w:tcW w:w="655" w:type="pct"/>
          </w:tcPr>
          <w:p w14:paraId="095FE9FF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Meat-type quail</w:t>
            </w:r>
          </w:p>
        </w:tc>
        <w:tc>
          <w:tcPr>
            <w:tcW w:w="557" w:type="pct"/>
          </w:tcPr>
          <w:p w14:paraId="3FA08479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-</w:t>
            </w:r>
          </w:p>
        </w:tc>
        <w:tc>
          <w:tcPr>
            <w:tcW w:w="548" w:type="pct"/>
          </w:tcPr>
          <w:p w14:paraId="0C06EF93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Jining, Shandong</w:t>
            </w:r>
          </w:p>
        </w:tc>
      </w:tr>
      <w:tr w:rsidR="00450B57" w:rsidRPr="00D66B48" w14:paraId="267DF72F" w14:textId="77777777" w:rsidTr="00450B57">
        <w:trPr>
          <w:trHeight w:val="70"/>
          <w:jc w:val="center"/>
        </w:trPr>
        <w:tc>
          <w:tcPr>
            <w:tcW w:w="1452" w:type="pct"/>
          </w:tcPr>
          <w:p w14:paraId="00B13261" w14:textId="5376E90D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meatquail-1262577-F</w:t>
            </w:r>
          </w:p>
        </w:tc>
        <w:tc>
          <w:tcPr>
            <w:tcW w:w="1378" w:type="pct"/>
          </w:tcPr>
          <w:p w14:paraId="28E659FB" w14:textId="13D77829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Meat-F-1262577</w:t>
            </w:r>
          </w:p>
        </w:tc>
        <w:tc>
          <w:tcPr>
            <w:tcW w:w="408" w:type="pct"/>
          </w:tcPr>
          <w:p w14:paraId="2816ADA3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Female</w:t>
            </w:r>
          </w:p>
        </w:tc>
        <w:tc>
          <w:tcPr>
            <w:tcW w:w="655" w:type="pct"/>
          </w:tcPr>
          <w:p w14:paraId="0910214B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Meat-type quail</w:t>
            </w:r>
          </w:p>
        </w:tc>
        <w:tc>
          <w:tcPr>
            <w:tcW w:w="557" w:type="pct"/>
          </w:tcPr>
          <w:p w14:paraId="4AD9F8A0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-</w:t>
            </w:r>
          </w:p>
        </w:tc>
        <w:tc>
          <w:tcPr>
            <w:tcW w:w="548" w:type="pct"/>
          </w:tcPr>
          <w:p w14:paraId="2723E110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Jining, Shandong</w:t>
            </w:r>
          </w:p>
        </w:tc>
      </w:tr>
      <w:tr w:rsidR="00450B57" w:rsidRPr="00D66B48" w14:paraId="0E4520B9" w14:textId="77777777" w:rsidTr="00450B57">
        <w:trPr>
          <w:trHeight w:val="70"/>
          <w:jc w:val="center"/>
        </w:trPr>
        <w:tc>
          <w:tcPr>
            <w:tcW w:w="1452" w:type="pct"/>
            <w:tcBorders>
              <w:bottom w:val="single" w:sz="4" w:space="0" w:color="auto"/>
            </w:tcBorders>
          </w:tcPr>
          <w:p w14:paraId="49808DC8" w14:textId="4C29679A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meatquail-1262587-F</w:t>
            </w:r>
          </w:p>
        </w:tc>
        <w:tc>
          <w:tcPr>
            <w:tcW w:w="1378" w:type="pct"/>
            <w:tcBorders>
              <w:bottom w:val="single" w:sz="4" w:space="0" w:color="auto"/>
            </w:tcBorders>
          </w:tcPr>
          <w:p w14:paraId="63CC04FA" w14:textId="6B786D50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B40B1D">
              <w:rPr>
                <w:rFonts w:ascii="Times New Roman" w:hAnsi="Times New Roman" w:cs="Times New Roman"/>
                <w:szCs w:val="21"/>
              </w:rPr>
              <w:t>Meat-F-1262587</w:t>
            </w:r>
          </w:p>
        </w:tc>
        <w:tc>
          <w:tcPr>
            <w:tcW w:w="408" w:type="pct"/>
            <w:tcBorders>
              <w:bottom w:val="single" w:sz="4" w:space="0" w:color="auto"/>
            </w:tcBorders>
          </w:tcPr>
          <w:p w14:paraId="24E7C410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Female</w:t>
            </w:r>
          </w:p>
        </w:tc>
        <w:tc>
          <w:tcPr>
            <w:tcW w:w="655" w:type="pct"/>
            <w:tcBorders>
              <w:bottom w:val="single" w:sz="4" w:space="0" w:color="auto"/>
            </w:tcBorders>
          </w:tcPr>
          <w:p w14:paraId="6A595A19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Meat-type quail</w:t>
            </w:r>
          </w:p>
        </w:tc>
        <w:tc>
          <w:tcPr>
            <w:tcW w:w="557" w:type="pct"/>
            <w:tcBorders>
              <w:bottom w:val="single" w:sz="4" w:space="0" w:color="auto"/>
            </w:tcBorders>
          </w:tcPr>
          <w:p w14:paraId="00E26B72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-</w:t>
            </w:r>
          </w:p>
        </w:tc>
        <w:tc>
          <w:tcPr>
            <w:tcW w:w="550" w:type="pct"/>
            <w:tcBorders>
              <w:bottom w:val="single" w:sz="4" w:space="0" w:color="auto"/>
            </w:tcBorders>
          </w:tcPr>
          <w:p w14:paraId="09409948" w14:textId="77777777" w:rsidR="00450B57" w:rsidRPr="00450B57" w:rsidRDefault="00450B57" w:rsidP="00450B57">
            <w:pPr>
              <w:jc w:val="center"/>
              <w:rPr>
                <w:rStyle w:val="ad"/>
                <w:rFonts w:ascii="Times New Roman" w:hAnsi="Times New Roman" w:cs="Times New Roman"/>
                <w:b w:val="0"/>
                <w:szCs w:val="21"/>
              </w:rPr>
            </w:pPr>
            <w:r w:rsidRPr="00450B57">
              <w:rPr>
                <w:rStyle w:val="ad"/>
                <w:rFonts w:ascii="Times New Roman" w:hAnsi="Times New Roman" w:cs="Times New Roman"/>
                <w:b w:val="0"/>
                <w:szCs w:val="21"/>
              </w:rPr>
              <w:t>Jining, Shandong</w:t>
            </w:r>
          </w:p>
        </w:tc>
      </w:tr>
    </w:tbl>
    <w:p w14:paraId="2A7B53FC" w14:textId="453C65F3" w:rsidR="00ED7428" w:rsidRDefault="00404C5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FB74FED" w14:textId="7C67FDEB" w:rsidR="00810BEF" w:rsidRPr="00B40B1D" w:rsidRDefault="004D1ACA" w:rsidP="00810BEF">
      <w:pPr>
        <w:pStyle w:val="a"/>
        <w:numPr>
          <w:ilvl w:val="0"/>
          <w:numId w:val="0"/>
        </w:numPr>
        <w:spacing w:line="360" w:lineRule="auto"/>
        <w:jc w:val="center"/>
        <w:rPr>
          <w:b/>
          <w:sz w:val="24"/>
          <w:szCs w:val="18"/>
        </w:rPr>
      </w:pPr>
      <w:r w:rsidRPr="00B40B1D">
        <w:rPr>
          <w:b/>
          <w:sz w:val="24"/>
          <w:szCs w:val="18"/>
        </w:rPr>
        <w:lastRenderedPageBreak/>
        <w:t>Table S12</w:t>
      </w:r>
      <w:r w:rsidR="00810BEF" w:rsidRPr="00B40B1D">
        <w:rPr>
          <w:b/>
          <w:sz w:val="24"/>
          <w:szCs w:val="18"/>
        </w:rPr>
        <w:t>. Sequencing and reads mapping statistics for 31 samples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196"/>
        <w:gridCol w:w="1316"/>
        <w:gridCol w:w="1940"/>
        <w:gridCol w:w="1151"/>
        <w:gridCol w:w="1530"/>
      </w:tblGrid>
      <w:tr w:rsidR="00810BEF" w:rsidRPr="009529D7" w14:paraId="1270103E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6823E0B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301A8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</w:rPr>
              <w:t>Sample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D930B15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  <w:szCs w:val="24"/>
              </w:rPr>
              <w:t># reads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D1CEB5C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  <w:szCs w:val="24"/>
              </w:rPr>
              <w:t>Mappng ratio (%)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97E143E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  <w:szCs w:val="24"/>
              </w:rPr>
              <w:t>Depth (X)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4DB76FA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  <w:szCs w:val="24"/>
              </w:rPr>
              <w:t>Coverage (%)</w:t>
            </w:r>
          </w:p>
        </w:tc>
      </w:tr>
      <w:tr w:rsidR="00810BEF" w:rsidRPr="009529D7" w14:paraId="58E737FC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2BCF92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eggquail-E-117283-F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704F4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168,922,442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15FAA6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77.20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3DB5BA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19.27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71917E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96.69</w:t>
            </w:r>
          </w:p>
        </w:tc>
      </w:tr>
      <w:tr w:rsidR="00810BEF" w:rsidRPr="009529D7" w14:paraId="4D61AB56" w14:textId="77777777" w:rsidTr="00B40B1D">
        <w:trPr>
          <w:trHeight w:val="336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95B94A4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eggquail-E-59172-F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62261B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167,227,942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C9B13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79.27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B5E366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19.70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E17C13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96.80</w:t>
            </w:r>
          </w:p>
        </w:tc>
      </w:tr>
      <w:tr w:rsidR="00810BEF" w:rsidRPr="009529D7" w14:paraId="2010A0E0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6F6D231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eggquail-E-59179-F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A745F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158,396,478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F40CB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80.22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E5953E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18.87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B6222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96.79</w:t>
            </w:r>
          </w:p>
        </w:tc>
      </w:tr>
      <w:tr w:rsidR="00810BEF" w:rsidRPr="009529D7" w14:paraId="1B92F692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38F861DB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eggquail-E-59180-F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CED60B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166,876,306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F6226A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75.49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2FBBF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18.59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0B3EB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96.73</w:t>
            </w:r>
          </w:p>
        </w:tc>
      </w:tr>
      <w:tr w:rsidR="00810BEF" w:rsidRPr="009529D7" w14:paraId="13B3EDA9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09FB5B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eggquail-E-59181-F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FCCB5E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194,659,852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2B1FD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78.20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2EC69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22.43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744625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96.84</w:t>
            </w:r>
          </w:p>
        </w:tc>
      </w:tr>
      <w:tr w:rsidR="00810BEF" w:rsidRPr="009529D7" w14:paraId="63FC4408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8B11561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eggquail-E-89270-F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8E11CA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140,499,720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D4D6C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74.67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FF64E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15.54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918E0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96.50</w:t>
            </w:r>
          </w:p>
        </w:tc>
      </w:tr>
      <w:tr w:rsidR="00810BEF" w:rsidRPr="009529D7" w14:paraId="4CFE8758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FCACE15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eggquail-L-107363-F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50DA0B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166,368,488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98660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77.92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34FB6D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19.16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9E5A64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96.69</w:t>
            </w:r>
          </w:p>
        </w:tc>
      </w:tr>
      <w:tr w:rsidR="00810BEF" w:rsidRPr="009529D7" w14:paraId="37C402BF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5B9B0CB7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eggquail-L-107372-F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43A8D6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158,303,532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10A36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79.88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E185BF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18.80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D4B8D7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96.65</w:t>
            </w:r>
          </w:p>
        </w:tc>
      </w:tr>
      <w:tr w:rsidR="00810BEF" w:rsidRPr="009529D7" w14:paraId="69FD1A4B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5AA2FED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eggquail-L-107374-F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FD8F6F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172,442,546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746460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77.69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3B828D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19.79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C4698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96.76</w:t>
            </w:r>
          </w:p>
        </w:tc>
      </w:tr>
      <w:tr w:rsidR="00810BEF" w:rsidRPr="009529D7" w14:paraId="06B947E2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DE6B0B9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eggquail-L-107398-F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67E41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164,092,316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F63D4F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77.86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9AD44B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18.83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F1DDB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96.75</w:t>
            </w:r>
          </w:p>
        </w:tc>
      </w:tr>
      <w:tr w:rsidR="00810BEF" w:rsidRPr="009529D7" w14:paraId="50900E3C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D075D1B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eggquail-L-59163-F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8B8A88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147,091,876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E664F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77.38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B7DBE9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16.83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7C5330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96.74</w:t>
            </w:r>
          </w:p>
        </w:tc>
      </w:tr>
      <w:tr w:rsidR="00810BEF" w:rsidRPr="009529D7" w14:paraId="23A796E3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17EFDAC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meatquail-1262522-M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67C36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178,503,698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7FD75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79.84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73432E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21.09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E4EEBE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96.81</w:t>
            </w:r>
          </w:p>
        </w:tc>
      </w:tr>
      <w:tr w:rsidR="00810BEF" w:rsidRPr="009529D7" w14:paraId="3858255D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F544E38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meatquail-1262526-M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499D54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202,021,564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25510A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77.01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A2EF4E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22.94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C37B25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96.87</w:t>
            </w:r>
          </w:p>
        </w:tc>
      </w:tr>
      <w:tr w:rsidR="00810BEF" w:rsidRPr="009529D7" w14:paraId="0D30E967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9E426B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meatquail-1262530-F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6D058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174,574,300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53B921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78.60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F1F5D0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20.24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009B3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96.71</w:t>
            </w:r>
          </w:p>
        </w:tc>
      </w:tr>
      <w:tr w:rsidR="00810BEF" w:rsidRPr="009529D7" w14:paraId="64929F5C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876D1F0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meatquail-1262536-F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609C88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159,233,752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1FE07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77.77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B0652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18.34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E3EF8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96.63</w:t>
            </w:r>
          </w:p>
        </w:tc>
      </w:tr>
      <w:tr w:rsidR="00810BEF" w:rsidRPr="009529D7" w14:paraId="2C8E5CC3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7F88282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meatquail-1262550-F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39942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251,642,742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B3F42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78.58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86AF5A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29.08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1EA82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96.83</w:t>
            </w:r>
          </w:p>
        </w:tc>
      </w:tr>
      <w:tr w:rsidR="00810BEF" w:rsidRPr="009529D7" w14:paraId="700AFE9B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C896F04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meatquail-1262575-M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74E5E9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159,673,154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A5066A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79.67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F40A91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18.87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463279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96.70</w:t>
            </w:r>
          </w:p>
        </w:tc>
      </w:tr>
      <w:tr w:rsidR="00810BEF" w:rsidRPr="009529D7" w14:paraId="636A79D9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D6786A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meatquail-1262576-M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6814D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158,890,678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B5E7C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79.31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D48A19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18.63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2ACC2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96.73</w:t>
            </w:r>
          </w:p>
        </w:tc>
      </w:tr>
      <w:tr w:rsidR="00810BEF" w:rsidRPr="009529D7" w14:paraId="1505AC4D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D15ED7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meatquail-1262577-F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300BE3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144,665,940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44DCA1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79.53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D0EC2B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17.12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012C1A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96.63</w:t>
            </w:r>
          </w:p>
        </w:tc>
      </w:tr>
      <w:tr w:rsidR="00810BEF" w:rsidRPr="009529D7" w14:paraId="3247635B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5AFCB0F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meatquail-1262578-M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0DC410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157,206,324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74378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79.66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4527F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18.59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EDAE5F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96.69</w:t>
            </w:r>
          </w:p>
        </w:tc>
      </w:tr>
      <w:tr w:rsidR="00810BEF" w:rsidRPr="009529D7" w14:paraId="6DBD767E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7BB62A9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meatquail-1262587-F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C4EDF8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154,314,760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EA379C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79.21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642087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18.13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40D879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96.63</w:t>
            </w:r>
          </w:p>
        </w:tc>
      </w:tr>
      <w:tr w:rsidR="00810BEF" w:rsidRPr="009529D7" w14:paraId="6694AB56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1877A621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wildquail-1603-M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2CF842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149,307,000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3CE59F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78.69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2094F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17.43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C01FA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96.68</w:t>
            </w:r>
          </w:p>
        </w:tc>
      </w:tr>
      <w:tr w:rsidR="00810BEF" w:rsidRPr="009529D7" w14:paraId="0153A95F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707DE213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wildquail-1604-M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6D8F5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167,116,254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CDF1C4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76.52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C0BFF9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18.90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19026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96.74</w:t>
            </w:r>
          </w:p>
        </w:tc>
      </w:tr>
      <w:tr w:rsidR="00810BEF" w:rsidRPr="009529D7" w14:paraId="1FC341BE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1955165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wildquail-1606-M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045CA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159,326,098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624145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75.87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EA7FE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17.91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2F9065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96.70</w:t>
            </w:r>
          </w:p>
        </w:tc>
      </w:tr>
      <w:tr w:rsidR="00810BEF" w:rsidRPr="009529D7" w14:paraId="5B0FEB6F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20BDE1B4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wildquail-1614-M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887B67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153,089,470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F2DD0F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78.33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175C97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17.80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80C63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96.72</w:t>
            </w:r>
          </w:p>
        </w:tc>
      </w:tr>
      <w:tr w:rsidR="00810BEF" w:rsidRPr="009529D7" w14:paraId="31002C96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CC7E761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wildquail-8601-F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436D9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167,822,004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90F06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74.24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826478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18.38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554336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96.76</w:t>
            </w:r>
          </w:p>
        </w:tc>
      </w:tr>
      <w:tr w:rsidR="00810BEF" w:rsidRPr="009529D7" w14:paraId="39A7426B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EBB3248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wildquail-8607-F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84F26A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152,996,548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48287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76.33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073D2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17.29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082605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96.67</w:t>
            </w:r>
          </w:p>
        </w:tc>
      </w:tr>
      <w:tr w:rsidR="00810BEF" w:rsidRPr="009529D7" w14:paraId="18639AE4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60ABC9FA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wildquail-8609-F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0641F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161,815,692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BDCD1C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75.68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726877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18.18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1E6709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96.73</w:t>
            </w:r>
          </w:p>
        </w:tc>
      </w:tr>
      <w:tr w:rsidR="00810BEF" w:rsidRPr="009529D7" w14:paraId="4613F26A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4039CF68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wildquail-8646-F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D69390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149,335,240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7B96E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78.75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17AB0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17.46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CA7F4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96.74</w:t>
            </w:r>
          </w:p>
        </w:tc>
      </w:tr>
      <w:tr w:rsidR="00810BEF" w:rsidRPr="009529D7" w14:paraId="0034C8FA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6479DE2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wildquail-8648-F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0A49F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164,763,488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38201B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74.77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349C6D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18.16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61DBA9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96.78</w:t>
            </w:r>
          </w:p>
        </w:tc>
      </w:tr>
      <w:tr w:rsidR="00810BEF" w:rsidRPr="009529D7" w14:paraId="1A20AD7E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hideMark/>
          </w:tcPr>
          <w:p w14:paraId="040EC590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</w:rPr>
            </w:pPr>
            <w:r w:rsidRPr="00301A8D">
              <w:rPr>
                <w:rFonts w:ascii="Times New Roman" w:hAnsi="Times New Roman" w:cs="Times New Roman"/>
                <w:sz w:val="22"/>
              </w:rPr>
              <w:t>wildquail-wu-M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BDD545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165,966,562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AB8382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78.25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0D1D7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19.26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F071D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color w:val="000000"/>
                <w:kern w:val="0"/>
                <w:sz w:val="22"/>
                <w:szCs w:val="24"/>
              </w:rPr>
              <w:t>96.79</w:t>
            </w:r>
          </w:p>
        </w:tc>
      </w:tr>
      <w:tr w:rsidR="00810BEF" w:rsidRPr="009529D7" w14:paraId="4BE0B614" w14:textId="77777777" w:rsidTr="00810BEF">
        <w:trPr>
          <w:trHeight w:val="315"/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AC78F6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301A8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</w:rPr>
              <w:t>Average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DA96C6D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  <w:szCs w:val="24"/>
              </w:rPr>
              <w:t>165,714,412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B18390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  <w:szCs w:val="24"/>
              </w:rPr>
              <w:t>77.82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0110FB8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  <w:szCs w:val="24"/>
              </w:rPr>
              <w:t>19.08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994C89B" w14:textId="77777777" w:rsidR="00810BEF" w:rsidRPr="00301A8D" w:rsidRDefault="00810BEF" w:rsidP="00B40B1D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  <w:szCs w:val="24"/>
              </w:rPr>
            </w:pPr>
            <w:r w:rsidRPr="00301A8D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2"/>
                <w:szCs w:val="24"/>
              </w:rPr>
              <w:t>96.72</w:t>
            </w:r>
          </w:p>
        </w:tc>
      </w:tr>
    </w:tbl>
    <w:p w14:paraId="13E628C8" w14:textId="77777777" w:rsidR="00810BEF" w:rsidRDefault="00810BEF" w:rsidP="00275552">
      <w:pPr>
        <w:spacing w:line="360" w:lineRule="auto"/>
        <w:rPr>
          <w:rFonts w:ascii="Times New Roman" w:hAnsi="Times New Roman" w:cs="Times New Roman"/>
        </w:rPr>
      </w:pPr>
    </w:p>
    <w:p w14:paraId="5D844A7F" w14:textId="77777777" w:rsidR="003C013B" w:rsidRDefault="003C013B" w:rsidP="00275552">
      <w:pPr>
        <w:spacing w:line="360" w:lineRule="auto"/>
        <w:rPr>
          <w:rFonts w:ascii="Times New Roman" w:hAnsi="Times New Roman" w:cs="Times New Roman"/>
        </w:rPr>
      </w:pPr>
    </w:p>
    <w:p w14:paraId="372AD5E3" w14:textId="77777777" w:rsidR="003C013B" w:rsidRDefault="003C013B" w:rsidP="00275552">
      <w:pPr>
        <w:spacing w:line="360" w:lineRule="auto"/>
        <w:rPr>
          <w:rFonts w:ascii="Times New Roman" w:hAnsi="Times New Roman" w:cs="Times New Roman"/>
        </w:rPr>
      </w:pPr>
    </w:p>
    <w:p w14:paraId="015C2C0D" w14:textId="77777777" w:rsidR="003C013B" w:rsidRDefault="003C013B" w:rsidP="00275552">
      <w:pPr>
        <w:spacing w:line="360" w:lineRule="auto"/>
        <w:rPr>
          <w:rFonts w:ascii="Times New Roman" w:hAnsi="Times New Roman" w:cs="Times New Roman"/>
        </w:rPr>
      </w:pPr>
    </w:p>
    <w:p w14:paraId="4812A63F" w14:textId="77777777" w:rsidR="003C013B" w:rsidRDefault="003C013B" w:rsidP="00275552">
      <w:pPr>
        <w:spacing w:line="360" w:lineRule="auto"/>
        <w:rPr>
          <w:rFonts w:ascii="Times New Roman" w:hAnsi="Times New Roman" w:cs="Times New Roman"/>
        </w:rPr>
      </w:pPr>
    </w:p>
    <w:p w14:paraId="0E808938" w14:textId="77777777" w:rsidR="003C013B" w:rsidRDefault="003C013B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90DBB64" w14:textId="59EEEA34" w:rsidR="00275552" w:rsidRDefault="00070D50" w:rsidP="002755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Table S</w:t>
      </w:r>
      <w:r w:rsidR="00275552">
        <w:rPr>
          <w:rFonts w:ascii="Times New Roman" w:hAnsi="Times New Roman" w:cs="Times New Roman"/>
          <w:b/>
          <w:sz w:val="24"/>
          <w:szCs w:val="24"/>
        </w:rPr>
        <w:t>1</w:t>
      </w:r>
      <w:r w:rsidR="00E73883">
        <w:rPr>
          <w:rFonts w:ascii="Times New Roman" w:hAnsi="Times New Roman" w:cs="Times New Roman" w:hint="eastAsia"/>
          <w:b/>
          <w:sz w:val="24"/>
          <w:szCs w:val="24"/>
        </w:rPr>
        <w:t>8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 w:rsidRPr="00A141E1">
        <w:rPr>
          <w:rFonts w:ascii="Times New Roman" w:hAnsi="Times New Roman" w:cs="Times New Roman"/>
          <w:sz w:val="24"/>
          <w:szCs w:val="24"/>
        </w:rPr>
        <w:t xml:space="preserve"> </w:t>
      </w:r>
      <w:r w:rsidR="00275552" w:rsidRPr="00972B75">
        <w:rPr>
          <w:rFonts w:ascii="Times New Roman" w:hAnsi="Times New Roman" w:cs="Times New Roman"/>
          <w:b/>
          <w:sz w:val="24"/>
          <w:szCs w:val="24"/>
        </w:rPr>
        <w:t>Comparison of gene famil</w:t>
      </w:r>
      <w:r w:rsidR="001E515D" w:rsidRPr="00972B75">
        <w:rPr>
          <w:rFonts w:ascii="Times New Roman" w:hAnsi="Times New Roman" w:cs="Times New Roman"/>
          <w:b/>
          <w:sz w:val="24"/>
          <w:szCs w:val="24"/>
        </w:rPr>
        <w:t>y</w:t>
      </w:r>
      <w:r w:rsidR="00275552" w:rsidRPr="00972B7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E515D" w:rsidRPr="00972B75">
        <w:rPr>
          <w:rFonts w:ascii="Times New Roman" w:hAnsi="Times New Roman" w:cs="Times New Roman"/>
          <w:b/>
          <w:sz w:val="24"/>
          <w:szCs w:val="24"/>
        </w:rPr>
        <w:t xml:space="preserve">copy numbers of genes </w:t>
      </w:r>
      <w:r w:rsidR="00275552" w:rsidRPr="00972B75">
        <w:rPr>
          <w:rFonts w:ascii="Times New Roman" w:hAnsi="Times New Roman" w:cs="Times New Roman"/>
          <w:b/>
          <w:sz w:val="24"/>
          <w:szCs w:val="24"/>
        </w:rPr>
        <w:t xml:space="preserve">in </w:t>
      </w:r>
      <w:r w:rsidR="001E515D" w:rsidRPr="00972B75">
        <w:rPr>
          <w:rFonts w:ascii="Times New Roman" w:hAnsi="Times New Roman" w:cs="Times New Roman"/>
          <w:b/>
          <w:sz w:val="24"/>
          <w:szCs w:val="24"/>
        </w:rPr>
        <w:t xml:space="preserve">the </w:t>
      </w:r>
      <w:r w:rsidR="00275552" w:rsidRPr="00972B75">
        <w:rPr>
          <w:rFonts w:ascii="Times New Roman" w:hAnsi="Times New Roman" w:cs="Times New Roman"/>
          <w:b/>
          <w:sz w:val="24"/>
          <w:szCs w:val="24"/>
        </w:rPr>
        <w:t xml:space="preserve">GnRH signaling </w:t>
      </w:r>
      <w:r w:rsidR="001E515D" w:rsidRPr="00972B75">
        <w:rPr>
          <w:rFonts w:ascii="Times New Roman" w:hAnsi="Times New Roman" w:cs="Times New Roman"/>
          <w:b/>
          <w:sz w:val="24"/>
          <w:szCs w:val="24"/>
        </w:rPr>
        <w:t>p</w:t>
      </w:r>
      <w:r w:rsidR="00275552" w:rsidRPr="00972B75">
        <w:rPr>
          <w:rFonts w:ascii="Times New Roman" w:hAnsi="Times New Roman" w:cs="Times New Roman"/>
          <w:b/>
          <w:sz w:val="24"/>
          <w:szCs w:val="24"/>
        </w:rPr>
        <w:t xml:space="preserve">athway </w:t>
      </w:r>
      <w:r w:rsidR="001E515D" w:rsidRPr="00972B75">
        <w:rPr>
          <w:rFonts w:ascii="Times New Roman" w:hAnsi="Times New Roman" w:cs="Times New Roman"/>
          <w:b/>
          <w:sz w:val="24"/>
          <w:szCs w:val="24"/>
        </w:rPr>
        <w:t>between q</w:t>
      </w:r>
      <w:r w:rsidR="00275552" w:rsidRPr="00972B75">
        <w:rPr>
          <w:rFonts w:ascii="Times New Roman" w:hAnsi="Times New Roman" w:cs="Times New Roman"/>
          <w:b/>
          <w:sz w:val="24"/>
          <w:szCs w:val="24"/>
        </w:rPr>
        <w:t>uail</w:t>
      </w:r>
      <w:r w:rsidR="001E515D" w:rsidRPr="00972B75">
        <w:rPr>
          <w:rFonts w:ascii="Times New Roman" w:hAnsi="Times New Roman" w:cs="Times New Roman"/>
          <w:b/>
          <w:sz w:val="24"/>
          <w:szCs w:val="24"/>
        </w:rPr>
        <w:t>, chicken, turkey, duck, pigeon</w:t>
      </w:r>
      <w:r w:rsidR="00275552" w:rsidRPr="00972B75">
        <w:rPr>
          <w:rFonts w:ascii="Times New Roman" w:hAnsi="Times New Roman" w:cs="Times New Roman"/>
          <w:b/>
          <w:sz w:val="24"/>
          <w:szCs w:val="24"/>
        </w:rPr>
        <w:t xml:space="preserve"> and </w:t>
      </w:r>
      <w:r w:rsidR="001E515D" w:rsidRPr="00972B75">
        <w:rPr>
          <w:rFonts w:ascii="Times New Roman" w:hAnsi="Times New Roman" w:cs="Times New Roman"/>
          <w:b/>
          <w:sz w:val="24"/>
          <w:szCs w:val="24"/>
        </w:rPr>
        <w:t>Chinese alligator as an outgroup</w:t>
      </w:r>
    </w:p>
    <w:tbl>
      <w:tblPr>
        <w:tblStyle w:val="ac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96"/>
        <w:gridCol w:w="941"/>
        <w:gridCol w:w="1065"/>
        <w:gridCol w:w="1024"/>
        <w:gridCol w:w="930"/>
        <w:gridCol w:w="995"/>
        <w:gridCol w:w="1071"/>
      </w:tblGrid>
      <w:tr w:rsidR="00C42AA4" w14:paraId="1E544964" w14:textId="77777777" w:rsidTr="00C42AA4">
        <w:tc>
          <w:tcPr>
            <w:tcW w:w="12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DAB429" w14:textId="77777777" w:rsidR="00C42AA4" w:rsidRPr="00FC6C37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 xml:space="preserve">Gene family </w:t>
            </w:r>
          </w:p>
        </w:tc>
        <w:tc>
          <w:tcPr>
            <w:tcW w:w="12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3E51A7" w14:textId="7562CE04" w:rsidR="00C42AA4" w:rsidRPr="00FC6C37" w:rsidRDefault="00462581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Q</w:t>
            </w:r>
            <w:r w:rsidR="00C42AA4"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uail</w:t>
            </w:r>
          </w:p>
        </w:tc>
        <w:tc>
          <w:tcPr>
            <w:tcW w:w="12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CF3574" w14:textId="6A865368" w:rsidR="00C42AA4" w:rsidRPr="00FC6C37" w:rsidRDefault="00462581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C</w:t>
            </w:r>
            <w:r w:rsidR="00C42AA4"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hicken</w:t>
            </w:r>
          </w:p>
        </w:tc>
        <w:tc>
          <w:tcPr>
            <w:tcW w:w="12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428F69" w14:textId="3E3AA29C" w:rsidR="00C42AA4" w:rsidRPr="00FC6C37" w:rsidRDefault="00462581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T</w:t>
            </w:r>
            <w:r w:rsidR="00C42AA4"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urkey</w:t>
            </w:r>
          </w:p>
        </w:tc>
        <w:tc>
          <w:tcPr>
            <w:tcW w:w="121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849B0B" w14:textId="6A7D0EBD" w:rsidR="00C42AA4" w:rsidRPr="00FC6C37" w:rsidRDefault="00462581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D</w:t>
            </w:r>
            <w:r w:rsidR="00C42AA4"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uck</w:t>
            </w:r>
          </w:p>
        </w:tc>
        <w:tc>
          <w:tcPr>
            <w:tcW w:w="121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23CBE0E" w14:textId="5AAB6138" w:rsidR="00C42AA4" w:rsidRPr="00FC6C37" w:rsidRDefault="00462581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P</w:t>
            </w:r>
            <w:r w:rsidR="00C42AA4"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igeon</w:t>
            </w:r>
          </w:p>
        </w:tc>
        <w:tc>
          <w:tcPr>
            <w:tcW w:w="121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53D663" w14:textId="7BBD8525" w:rsidR="00C42AA4" w:rsidRPr="00FC6C37" w:rsidRDefault="00D97497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C</w:t>
            </w:r>
            <w:r w:rsidR="00C42AA4" w:rsidRPr="00FC6C37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hinese alligator</w:t>
            </w:r>
          </w:p>
        </w:tc>
      </w:tr>
      <w:tr w:rsidR="00C42AA4" w14:paraId="1C0E411C" w14:textId="77777777" w:rsidTr="00C42AA4">
        <w:tc>
          <w:tcPr>
            <w:tcW w:w="1217" w:type="dxa"/>
            <w:tcBorders>
              <w:top w:val="single" w:sz="4" w:space="0" w:color="auto"/>
            </w:tcBorders>
            <w:vAlign w:val="center"/>
          </w:tcPr>
          <w:p w14:paraId="2290485D" w14:textId="77777777" w:rsidR="00C42AA4" w:rsidRPr="003C41D9" w:rsidRDefault="00C42AA4" w:rsidP="00C42AA4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Cs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bCs/>
                <w:color w:val="000000"/>
                <w:kern w:val="0"/>
                <w:sz w:val="24"/>
                <w:szCs w:val="24"/>
              </w:rPr>
              <w:t>Protein kinase domain</w:t>
            </w:r>
          </w:p>
        </w:tc>
        <w:tc>
          <w:tcPr>
            <w:tcW w:w="1217" w:type="dxa"/>
            <w:tcBorders>
              <w:top w:val="single" w:sz="4" w:space="0" w:color="auto"/>
            </w:tcBorders>
            <w:vAlign w:val="center"/>
          </w:tcPr>
          <w:p w14:paraId="1434D2C2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2</w:t>
            </w:r>
          </w:p>
        </w:tc>
        <w:tc>
          <w:tcPr>
            <w:tcW w:w="1217" w:type="dxa"/>
            <w:tcBorders>
              <w:top w:val="single" w:sz="4" w:space="0" w:color="auto"/>
            </w:tcBorders>
            <w:vAlign w:val="center"/>
          </w:tcPr>
          <w:p w14:paraId="49860E14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1217" w:type="dxa"/>
            <w:tcBorders>
              <w:top w:val="single" w:sz="4" w:space="0" w:color="auto"/>
            </w:tcBorders>
            <w:vAlign w:val="center"/>
          </w:tcPr>
          <w:p w14:paraId="36D6F88C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1218" w:type="dxa"/>
            <w:tcBorders>
              <w:top w:val="single" w:sz="4" w:space="0" w:color="auto"/>
            </w:tcBorders>
            <w:vAlign w:val="center"/>
          </w:tcPr>
          <w:p w14:paraId="7009E02F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1218" w:type="dxa"/>
            <w:tcBorders>
              <w:top w:val="single" w:sz="4" w:space="0" w:color="auto"/>
            </w:tcBorders>
            <w:vAlign w:val="center"/>
          </w:tcPr>
          <w:p w14:paraId="45EA564C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1218" w:type="dxa"/>
            <w:tcBorders>
              <w:top w:val="single" w:sz="4" w:space="0" w:color="auto"/>
            </w:tcBorders>
            <w:vAlign w:val="center"/>
          </w:tcPr>
          <w:p w14:paraId="49FD78C0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</w:tr>
      <w:tr w:rsidR="00C42AA4" w14:paraId="27A5CDDE" w14:textId="77777777" w:rsidTr="00C42AA4">
        <w:tc>
          <w:tcPr>
            <w:tcW w:w="1217" w:type="dxa"/>
            <w:vAlign w:val="center"/>
          </w:tcPr>
          <w:p w14:paraId="69E47D1A" w14:textId="77777777" w:rsidR="00C42AA4" w:rsidRPr="003C41D9" w:rsidRDefault="00C42AA4" w:rsidP="00C42AA4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Cs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bCs/>
                <w:color w:val="000000"/>
                <w:kern w:val="0"/>
                <w:sz w:val="24"/>
                <w:szCs w:val="24"/>
              </w:rPr>
              <w:t>Lysophospholipase, catalytic domain</w:t>
            </w:r>
          </w:p>
        </w:tc>
        <w:tc>
          <w:tcPr>
            <w:tcW w:w="1217" w:type="dxa"/>
            <w:vAlign w:val="center"/>
          </w:tcPr>
          <w:p w14:paraId="7DA0358B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2</w:t>
            </w:r>
          </w:p>
        </w:tc>
        <w:tc>
          <w:tcPr>
            <w:tcW w:w="1217" w:type="dxa"/>
            <w:vAlign w:val="center"/>
          </w:tcPr>
          <w:p w14:paraId="0633134E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1217" w:type="dxa"/>
            <w:vAlign w:val="center"/>
          </w:tcPr>
          <w:p w14:paraId="707849E9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1218" w:type="dxa"/>
            <w:vAlign w:val="center"/>
          </w:tcPr>
          <w:p w14:paraId="51B860C9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1218" w:type="dxa"/>
            <w:vAlign w:val="center"/>
          </w:tcPr>
          <w:p w14:paraId="2965E3A6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2</w:t>
            </w:r>
          </w:p>
        </w:tc>
        <w:tc>
          <w:tcPr>
            <w:tcW w:w="1218" w:type="dxa"/>
            <w:vAlign w:val="center"/>
          </w:tcPr>
          <w:p w14:paraId="44DB2EF9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</w:tr>
      <w:tr w:rsidR="00C42AA4" w14:paraId="1B107229" w14:textId="77777777" w:rsidTr="00C42AA4">
        <w:tc>
          <w:tcPr>
            <w:tcW w:w="1217" w:type="dxa"/>
            <w:vAlign w:val="center"/>
          </w:tcPr>
          <w:p w14:paraId="1ED77519" w14:textId="77777777" w:rsidR="00C42AA4" w:rsidRPr="003C41D9" w:rsidRDefault="00C42AA4" w:rsidP="00C42AA4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Cs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bCs/>
                <w:color w:val="000000"/>
                <w:kern w:val="0"/>
                <w:sz w:val="24"/>
                <w:szCs w:val="24"/>
              </w:rPr>
              <w:t>EF-hand domain</w:t>
            </w:r>
          </w:p>
        </w:tc>
        <w:tc>
          <w:tcPr>
            <w:tcW w:w="1217" w:type="dxa"/>
            <w:vAlign w:val="center"/>
          </w:tcPr>
          <w:p w14:paraId="4AB40371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2</w:t>
            </w:r>
          </w:p>
        </w:tc>
        <w:tc>
          <w:tcPr>
            <w:tcW w:w="1217" w:type="dxa"/>
            <w:vAlign w:val="center"/>
          </w:tcPr>
          <w:p w14:paraId="76F4EB33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1217" w:type="dxa"/>
            <w:vAlign w:val="center"/>
          </w:tcPr>
          <w:p w14:paraId="2CF00BF9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1218" w:type="dxa"/>
            <w:vAlign w:val="center"/>
          </w:tcPr>
          <w:p w14:paraId="10082075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1218" w:type="dxa"/>
            <w:vAlign w:val="center"/>
          </w:tcPr>
          <w:p w14:paraId="22D1E98B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1218" w:type="dxa"/>
            <w:vAlign w:val="center"/>
          </w:tcPr>
          <w:p w14:paraId="69F94672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</w:tr>
      <w:tr w:rsidR="00C42AA4" w14:paraId="19DBB3FA" w14:textId="77777777" w:rsidTr="00C42AA4">
        <w:tc>
          <w:tcPr>
            <w:tcW w:w="1217" w:type="dxa"/>
            <w:vAlign w:val="center"/>
          </w:tcPr>
          <w:p w14:paraId="60F85434" w14:textId="77777777" w:rsidR="00C42AA4" w:rsidRPr="003C41D9" w:rsidRDefault="00C42AA4" w:rsidP="00C42AA4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Cs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bCs/>
                <w:color w:val="000000"/>
                <w:kern w:val="0"/>
                <w:sz w:val="24"/>
                <w:szCs w:val="24"/>
              </w:rPr>
              <w:t>Adenylate cyclase, conserved domain</w:t>
            </w:r>
          </w:p>
        </w:tc>
        <w:tc>
          <w:tcPr>
            <w:tcW w:w="1217" w:type="dxa"/>
            <w:vAlign w:val="center"/>
          </w:tcPr>
          <w:p w14:paraId="31C32968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2</w:t>
            </w:r>
          </w:p>
        </w:tc>
        <w:tc>
          <w:tcPr>
            <w:tcW w:w="1217" w:type="dxa"/>
            <w:vAlign w:val="center"/>
          </w:tcPr>
          <w:p w14:paraId="27183E71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1217" w:type="dxa"/>
            <w:vAlign w:val="center"/>
          </w:tcPr>
          <w:p w14:paraId="68204FB6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1218" w:type="dxa"/>
            <w:vAlign w:val="center"/>
          </w:tcPr>
          <w:p w14:paraId="3A9EF114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1218" w:type="dxa"/>
            <w:vAlign w:val="center"/>
          </w:tcPr>
          <w:p w14:paraId="7E935EAF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2</w:t>
            </w:r>
          </w:p>
        </w:tc>
        <w:tc>
          <w:tcPr>
            <w:tcW w:w="1218" w:type="dxa"/>
            <w:vAlign w:val="center"/>
          </w:tcPr>
          <w:p w14:paraId="76A45848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</w:tr>
      <w:tr w:rsidR="00C42AA4" w14:paraId="628A1BAB" w14:textId="77777777" w:rsidTr="00C42AA4">
        <w:tc>
          <w:tcPr>
            <w:tcW w:w="1217" w:type="dxa"/>
            <w:vAlign w:val="center"/>
          </w:tcPr>
          <w:p w14:paraId="1C942E00" w14:textId="77777777" w:rsidR="00C42AA4" w:rsidRPr="003C41D9" w:rsidRDefault="00C42AA4" w:rsidP="00C42AA4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Cs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bCs/>
                <w:color w:val="000000"/>
                <w:kern w:val="0"/>
                <w:sz w:val="24"/>
                <w:szCs w:val="24"/>
              </w:rPr>
              <w:t>G-protein alpha subunit, group S</w:t>
            </w:r>
          </w:p>
        </w:tc>
        <w:tc>
          <w:tcPr>
            <w:tcW w:w="1217" w:type="dxa"/>
            <w:vAlign w:val="center"/>
          </w:tcPr>
          <w:p w14:paraId="7BB587F8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3</w:t>
            </w:r>
          </w:p>
        </w:tc>
        <w:tc>
          <w:tcPr>
            <w:tcW w:w="1217" w:type="dxa"/>
            <w:vAlign w:val="center"/>
          </w:tcPr>
          <w:p w14:paraId="7E2E2A5A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2</w:t>
            </w:r>
          </w:p>
        </w:tc>
        <w:tc>
          <w:tcPr>
            <w:tcW w:w="1217" w:type="dxa"/>
            <w:vAlign w:val="center"/>
          </w:tcPr>
          <w:p w14:paraId="4C1BC93D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2</w:t>
            </w:r>
          </w:p>
        </w:tc>
        <w:tc>
          <w:tcPr>
            <w:tcW w:w="1218" w:type="dxa"/>
            <w:vAlign w:val="center"/>
          </w:tcPr>
          <w:p w14:paraId="6103FD74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2</w:t>
            </w:r>
          </w:p>
        </w:tc>
        <w:tc>
          <w:tcPr>
            <w:tcW w:w="1218" w:type="dxa"/>
            <w:vAlign w:val="center"/>
          </w:tcPr>
          <w:p w14:paraId="711F323D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2</w:t>
            </w:r>
          </w:p>
        </w:tc>
        <w:tc>
          <w:tcPr>
            <w:tcW w:w="1218" w:type="dxa"/>
            <w:vAlign w:val="center"/>
          </w:tcPr>
          <w:p w14:paraId="54D74BF7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</w:tr>
      <w:tr w:rsidR="00C42AA4" w14:paraId="676926AB" w14:textId="77777777" w:rsidTr="00C42AA4">
        <w:tc>
          <w:tcPr>
            <w:tcW w:w="1217" w:type="dxa"/>
            <w:vAlign w:val="center"/>
          </w:tcPr>
          <w:p w14:paraId="67546043" w14:textId="77777777" w:rsidR="00C42AA4" w:rsidRPr="003C41D9" w:rsidRDefault="00C42AA4" w:rsidP="00C42AA4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Cs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bCs/>
                <w:color w:val="000000"/>
                <w:kern w:val="0"/>
                <w:sz w:val="24"/>
                <w:szCs w:val="24"/>
              </w:rPr>
              <w:t>Phospholipase A2</w:t>
            </w:r>
          </w:p>
        </w:tc>
        <w:tc>
          <w:tcPr>
            <w:tcW w:w="1217" w:type="dxa"/>
            <w:vAlign w:val="center"/>
          </w:tcPr>
          <w:p w14:paraId="2AFDCED2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8</w:t>
            </w:r>
          </w:p>
        </w:tc>
        <w:tc>
          <w:tcPr>
            <w:tcW w:w="1217" w:type="dxa"/>
            <w:vAlign w:val="center"/>
          </w:tcPr>
          <w:p w14:paraId="65F41804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1217" w:type="dxa"/>
            <w:vAlign w:val="center"/>
          </w:tcPr>
          <w:p w14:paraId="604A4777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7</w:t>
            </w:r>
          </w:p>
        </w:tc>
        <w:tc>
          <w:tcPr>
            <w:tcW w:w="1218" w:type="dxa"/>
            <w:vAlign w:val="center"/>
          </w:tcPr>
          <w:p w14:paraId="1CA47D4B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4</w:t>
            </w:r>
          </w:p>
        </w:tc>
        <w:tc>
          <w:tcPr>
            <w:tcW w:w="1218" w:type="dxa"/>
            <w:vAlign w:val="center"/>
          </w:tcPr>
          <w:p w14:paraId="6D6770A6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5</w:t>
            </w:r>
          </w:p>
        </w:tc>
        <w:tc>
          <w:tcPr>
            <w:tcW w:w="1218" w:type="dxa"/>
            <w:vAlign w:val="center"/>
          </w:tcPr>
          <w:p w14:paraId="3459784E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</w:tr>
      <w:tr w:rsidR="00C42AA4" w14:paraId="12F9CA40" w14:textId="77777777" w:rsidTr="00C42AA4">
        <w:tc>
          <w:tcPr>
            <w:tcW w:w="1217" w:type="dxa"/>
            <w:vAlign w:val="center"/>
          </w:tcPr>
          <w:p w14:paraId="47FD6243" w14:textId="77777777" w:rsidR="00C42AA4" w:rsidRPr="003C41D9" w:rsidRDefault="00C42AA4" w:rsidP="00C42AA4">
            <w:pPr>
              <w:widowControl/>
              <w:spacing w:line="360" w:lineRule="auto"/>
              <w:jc w:val="left"/>
              <w:rPr>
                <w:rFonts w:ascii="Times New Roman" w:eastAsia="宋体" w:hAnsi="Times New Roman" w:cs="Times New Roman"/>
                <w:bCs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bCs/>
                <w:color w:val="000000"/>
                <w:kern w:val="0"/>
                <w:sz w:val="24"/>
                <w:szCs w:val="24"/>
              </w:rPr>
              <w:t>Gonadotropin-releasing hormone</w:t>
            </w:r>
            <w:r>
              <w:rPr>
                <w:rFonts w:ascii="Times New Roman" w:eastAsia="宋体" w:hAnsi="Times New Roman" w:cs="Times New Roman" w:hint="eastAsia"/>
                <w:bCs/>
                <w:color w:val="000000"/>
                <w:kern w:val="0"/>
                <w:sz w:val="24"/>
                <w:szCs w:val="24"/>
              </w:rPr>
              <w:t xml:space="preserve"> 1</w:t>
            </w:r>
          </w:p>
        </w:tc>
        <w:tc>
          <w:tcPr>
            <w:tcW w:w="1217" w:type="dxa"/>
            <w:vAlign w:val="center"/>
          </w:tcPr>
          <w:p w14:paraId="5EAF6CA5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2</w:t>
            </w:r>
          </w:p>
        </w:tc>
        <w:tc>
          <w:tcPr>
            <w:tcW w:w="1217" w:type="dxa"/>
            <w:vAlign w:val="center"/>
          </w:tcPr>
          <w:p w14:paraId="0AE7DAA6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1217" w:type="dxa"/>
            <w:vAlign w:val="center"/>
          </w:tcPr>
          <w:p w14:paraId="7BBBCA93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1218" w:type="dxa"/>
            <w:vAlign w:val="center"/>
          </w:tcPr>
          <w:p w14:paraId="6E57530C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1218" w:type="dxa"/>
            <w:vAlign w:val="center"/>
          </w:tcPr>
          <w:p w14:paraId="2719F80F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1218" w:type="dxa"/>
            <w:vAlign w:val="center"/>
          </w:tcPr>
          <w:p w14:paraId="2A4E254D" w14:textId="77777777" w:rsidR="00C42AA4" w:rsidRPr="003C41D9" w:rsidRDefault="00C42AA4" w:rsidP="00C42AA4">
            <w:pPr>
              <w:widowControl/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</w:pPr>
            <w:r w:rsidRPr="003C41D9">
              <w:rPr>
                <w:rFonts w:ascii="Times New Roman" w:eastAsia="宋体" w:hAnsi="Times New Roman" w:cs="Times New Roman"/>
                <w:color w:val="000000"/>
                <w:kern w:val="0"/>
                <w:sz w:val="24"/>
                <w:szCs w:val="24"/>
              </w:rPr>
              <w:t>1</w:t>
            </w:r>
          </w:p>
        </w:tc>
      </w:tr>
    </w:tbl>
    <w:p w14:paraId="79ADCAC4" w14:textId="1066D027" w:rsidR="006A59FE" w:rsidRPr="00972B75" w:rsidRDefault="000E016C" w:rsidP="00275552">
      <w:pPr>
        <w:spacing w:line="360" w:lineRule="auto"/>
        <w:rPr>
          <w:rFonts w:ascii="Times New Roman" w:hAnsi="Times New Roman" w:cs="Times New Roman"/>
          <w:sz w:val="23"/>
          <w:szCs w:val="23"/>
        </w:rPr>
      </w:pPr>
      <w:bookmarkStart w:id="27" w:name="OLE_LINK3"/>
      <w:bookmarkStart w:id="28" w:name="OLE_LINK4"/>
      <w:r w:rsidRPr="00972B75">
        <w:rPr>
          <w:rFonts w:ascii="Times New Roman" w:hAnsi="Times New Roman" w:cs="Times New Roman"/>
          <w:sz w:val="23"/>
          <w:szCs w:val="23"/>
        </w:rPr>
        <w:t xml:space="preserve">Note: </w:t>
      </w:r>
      <w:r w:rsidR="00C81522" w:rsidRPr="00972B75">
        <w:rPr>
          <w:rFonts w:ascii="Times New Roman" w:hAnsi="Times New Roman" w:cs="Times New Roman"/>
          <w:sz w:val="23"/>
          <w:szCs w:val="23"/>
        </w:rPr>
        <w:t>quail</w:t>
      </w:r>
      <w:r w:rsidR="00C81522" w:rsidRPr="00972B75">
        <w:rPr>
          <w:rFonts w:ascii="Times New Roman" w:hAnsi="Times New Roman" w:cs="Times New Roman"/>
          <w:i/>
          <w:sz w:val="23"/>
          <w:szCs w:val="23"/>
        </w:rPr>
        <w:t xml:space="preserve"> </w:t>
      </w:r>
      <w:r w:rsidR="00C81522" w:rsidRPr="00972B75">
        <w:rPr>
          <w:rFonts w:ascii="Times New Roman" w:hAnsi="Times New Roman" w:cs="Times New Roman"/>
          <w:sz w:val="23"/>
          <w:szCs w:val="23"/>
        </w:rPr>
        <w:t>(</w:t>
      </w:r>
      <w:r w:rsidR="00C81522" w:rsidRPr="00972B75">
        <w:rPr>
          <w:rFonts w:ascii="Times New Roman" w:hAnsi="Times New Roman" w:cs="Times New Roman"/>
          <w:i/>
          <w:sz w:val="23"/>
          <w:szCs w:val="23"/>
        </w:rPr>
        <w:t>Coturnix japonica</w:t>
      </w:r>
      <w:r w:rsidR="00C81522" w:rsidRPr="00972B75">
        <w:rPr>
          <w:rFonts w:ascii="Times New Roman" w:hAnsi="Times New Roman" w:cs="Times New Roman"/>
          <w:sz w:val="23"/>
          <w:szCs w:val="23"/>
        </w:rPr>
        <w:t>), chicken</w:t>
      </w:r>
      <w:r w:rsidR="00C81522" w:rsidRPr="00972B75">
        <w:rPr>
          <w:rFonts w:ascii="Times New Roman" w:hAnsi="Times New Roman" w:cs="Times New Roman"/>
          <w:i/>
          <w:sz w:val="23"/>
          <w:szCs w:val="23"/>
        </w:rPr>
        <w:t xml:space="preserve"> </w:t>
      </w:r>
      <w:r w:rsidR="00C81522" w:rsidRPr="00972B75">
        <w:rPr>
          <w:rFonts w:ascii="Times New Roman" w:hAnsi="Times New Roman" w:cs="Times New Roman"/>
          <w:sz w:val="23"/>
          <w:szCs w:val="23"/>
        </w:rPr>
        <w:t>(</w:t>
      </w:r>
      <w:r w:rsidR="00C81522" w:rsidRPr="00972B75">
        <w:rPr>
          <w:rFonts w:ascii="Times New Roman" w:hAnsi="Times New Roman" w:cs="Times New Roman"/>
          <w:i/>
          <w:sz w:val="23"/>
          <w:szCs w:val="23"/>
        </w:rPr>
        <w:t>Gallus gallus</w:t>
      </w:r>
      <w:r w:rsidR="00C81522" w:rsidRPr="00972B75">
        <w:rPr>
          <w:rFonts w:ascii="Times New Roman" w:hAnsi="Times New Roman" w:cs="Times New Roman"/>
          <w:sz w:val="23"/>
          <w:szCs w:val="23"/>
        </w:rPr>
        <w:t>), turkey (</w:t>
      </w:r>
      <w:r w:rsidR="00C81522" w:rsidRPr="00972B75">
        <w:rPr>
          <w:rFonts w:ascii="Times New Roman" w:hAnsi="Times New Roman" w:cs="Times New Roman"/>
          <w:i/>
          <w:sz w:val="23"/>
          <w:szCs w:val="23"/>
        </w:rPr>
        <w:t>Meleagris gallopavo</w:t>
      </w:r>
      <w:r w:rsidR="00C81522" w:rsidRPr="00972B75">
        <w:rPr>
          <w:rFonts w:ascii="Times New Roman" w:hAnsi="Times New Roman" w:cs="Times New Roman"/>
          <w:sz w:val="23"/>
          <w:szCs w:val="23"/>
        </w:rPr>
        <w:t>), duck</w:t>
      </w:r>
      <w:r w:rsidR="00C81522" w:rsidRPr="00972B75">
        <w:rPr>
          <w:rFonts w:ascii="Times New Roman" w:hAnsi="Times New Roman" w:cs="Times New Roman"/>
          <w:i/>
          <w:sz w:val="23"/>
          <w:szCs w:val="23"/>
        </w:rPr>
        <w:t xml:space="preserve"> Anas platyrhynchos</w:t>
      </w:r>
      <w:r w:rsidR="00C81522" w:rsidRPr="00972B75">
        <w:rPr>
          <w:rFonts w:ascii="Times New Roman" w:hAnsi="Times New Roman" w:cs="Times New Roman"/>
          <w:sz w:val="23"/>
          <w:szCs w:val="23"/>
        </w:rPr>
        <w:t>, pigeon</w:t>
      </w:r>
      <w:r w:rsidR="00C81522" w:rsidRPr="00972B75">
        <w:rPr>
          <w:rFonts w:ascii="Times New Roman" w:hAnsi="Times New Roman" w:cs="Times New Roman"/>
          <w:i/>
          <w:sz w:val="23"/>
          <w:szCs w:val="23"/>
        </w:rPr>
        <w:t xml:space="preserve"> </w:t>
      </w:r>
      <w:r w:rsidR="00C81522" w:rsidRPr="00972B75">
        <w:rPr>
          <w:rFonts w:ascii="Times New Roman" w:hAnsi="Times New Roman" w:cs="Times New Roman"/>
          <w:sz w:val="23"/>
          <w:szCs w:val="23"/>
        </w:rPr>
        <w:t>(</w:t>
      </w:r>
      <w:r w:rsidR="00C81522" w:rsidRPr="00972B75">
        <w:rPr>
          <w:rFonts w:ascii="Times New Roman" w:hAnsi="Times New Roman" w:cs="Times New Roman"/>
          <w:i/>
          <w:sz w:val="23"/>
          <w:szCs w:val="23"/>
        </w:rPr>
        <w:t>Columba livia</w:t>
      </w:r>
      <w:r w:rsidR="00C81522" w:rsidRPr="00972B75">
        <w:rPr>
          <w:rFonts w:ascii="Times New Roman" w:hAnsi="Times New Roman" w:cs="Times New Roman"/>
          <w:sz w:val="23"/>
          <w:szCs w:val="23"/>
        </w:rPr>
        <w:t>) and Chinese alligator (</w:t>
      </w:r>
      <w:r w:rsidR="00C81522" w:rsidRPr="00972B75">
        <w:rPr>
          <w:rFonts w:ascii="Times New Roman" w:hAnsi="Times New Roman" w:cs="Times New Roman"/>
          <w:i/>
          <w:sz w:val="23"/>
          <w:szCs w:val="23"/>
        </w:rPr>
        <w:t>Alligator sinensis</w:t>
      </w:r>
      <w:r w:rsidR="00C81522" w:rsidRPr="00972B75">
        <w:rPr>
          <w:rFonts w:ascii="Times New Roman" w:hAnsi="Times New Roman" w:cs="Times New Roman"/>
          <w:sz w:val="23"/>
          <w:szCs w:val="23"/>
        </w:rPr>
        <w:t>)</w:t>
      </w:r>
      <w:r w:rsidRPr="00972B75">
        <w:rPr>
          <w:rFonts w:ascii="Times New Roman" w:hAnsi="Times New Roman" w:cs="Times New Roman" w:hint="eastAsia"/>
          <w:sz w:val="23"/>
          <w:szCs w:val="23"/>
        </w:rPr>
        <w:t>.</w:t>
      </w:r>
      <w:r w:rsidRPr="00972B75">
        <w:rPr>
          <w:rFonts w:ascii="Times New Roman" w:hAnsi="Times New Roman" w:cs="Times New Roman"/>
          <w:sz w:val="23"/>
          <w:szCs w:val="23"/>
        </w:rPr>
        <w:t xml:space="preserve"> </w:t>
      </w:r>
    </w:p>
    <w:p w14:paraId="39F6022F" w14:textId="77777777" w:rsidR="007C6A5E" w:rsidRPr="00FC6C37" w:rsidRDefault="007C6A5E" w:rsidP="00275552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5291CB07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A532167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4085ECB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C7674AD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4FDD462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E038BFF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6E890D2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C40C92B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1BAD4C33" w14:textId="77777777" w:rsidR="00ED7428" w:rsidRDefault="00ED7428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DBE94F3" w14:textId="07BCF7BA" w:rsidR="00275552" w:rsidRPr="00560696" w:rsidRDefault="00070D50" w:rsidP="00275552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Table S</w:t>
      </w:r>
      <w:r w:rsidR="00E73883">
        <w:rPr>
          <w:rFonts w:ascii="Times New Roman" w:hAnsi="Times New Roman" w:cs="Times New Roman"/>
          <w:b/>
          <w:sz w:val="24"/>
          <w:szCs w:val="24"/>
        </w:rPr>
        <w:t>20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 w:rsidRPr="00560696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86C33" w:rsidRPr="00972B75">
        <w:rPr>
          <w:rFonts w:ascii="Times New Roman" w:hAnsi="Times New Roman" w:cs="Times New Roman"/>
          <w:b/>
          <w:sz w:val="24"/>
          <w:szCs w:val="24"/>
        </w:rPr>
        <w:t xml:space="preserve">Plumage color </w:t>
      </w:r>
      <w:r w:rsidR="00275552" w:rsidRPr="00972B75">
        <w:rPr>
          <w:rFonts w:ascii="Times New Roman" w:hAnsi="Times New Roman" w:cs="Times New Roman"/>
          <w:b/>
          <w:sz w:val="24"/>
          <w:szCs w:val="24"/>
        </w:rPr>
        <w:t xml:space="preserve">information </w:t>
      </w:r>
      <w:r w:rsidR="00F4765C" w:rsidRPr="00972B75">
        <w:rPr>
          <w:rFonts w:ascii="Times New Roman" w:hAnsi="Times New Roman" w:cs="Times New Roman"/>
          <w:b/>
          <w:sz w:val="24"/>
          <w:szCs w:val="24"/>
        </w:rPr>
        <w:t>for</w:t>
      </w:r>
      <w:r w:rsidR="00275552" w:rsidRPr="00972B75">
        <w:rPr>
          <w:rFonts w:ascii="Times New Roman" w:hAnsi="Times New Roman" w:cs="Times New Roman"/>
          <w:b/>
          <w:sz w:val="24"/>
          <w:szCs w:val="24"/>
        </w:rPr>
        <w:t xml:space="preserve"> 40 quail samples</w:t>
      </w:r>
      <w:r w:rsidR="009F641D" w:rsidRPr="00972B75">
        <w:rPr>
          <w:rFonts w:ascii="Times New Roman" w:hAnsi="Times New Roman" w:cs="Times New Roman"/>
          <w:b/>
          <w:sz w:val="24"/>
          <w:szCs w:val="24"/>
        </w:rPr>
        <w:t xml:space="preserve"> used for </w:t>
      </w:r>
      <w:r w:rsidR="00486C33" w:rsidRPr="00972B75">
        <w:rPr>
          <w:rFonts w:ascii="Times New Roman" w:hAnsi="Times New Roman" w:cs="Times New Roman"/>
          <w:b/>
          <w:sz w:val="24"/>
          <w:szCs w:val="24"/>
        </w:rPr>
        <w:t>association analysis</w:t>
      </w:r>
      <w:r w:rsidR="00486C33">
        <w:rPr>
          <w:rFonts w:ascii="Times New Roman" w:hAnsi="Times New Roman" w:cs="Times New Roman" w:hint="eastAsia"/>
          <w:sz w:val="24"/>
          <w:szCs w:val="24"/>
        </w:rPr>
        <w:t xml:space="preserve"> </w:t>
      </w:r>
    </w:p>
    <w:tbl>
      <w:tblPr>
        <w:tblStyle w:val="ac"/>
        <w:tblW w:w="4887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85"/>
        <w:gridCol w:w="2072"/>
        <w:gridCol w:w="2340"/>
        <w:gridCol w:w="302"/>
        <w:gridCol w:w="2430"/>
      </w:tblGrid>
      <w:tr w:rsidR="008A103B" w:rsidRPr="00FC6C37" w14:paraId="1A58D8A2" w14:textId="77777777" w:rsidTr="0096581D">
        <w:tc>
          <w:tcPr>
            <w:tcW w:w="711" w:type="pct"/>
            <w:tcBorders>
              <w:top w:val="single" w:sz="8" w:space="0" w:color="auto"/>
              <w:bottom w:val="single" w:sz="4" w:space="0" w:color="auto"/>
            </w:tcBorders>
          </w:tcPr>
          <w:p w14:paraId="0364F9E2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b/>
                <w:sz w:val="24"/>
                <w:szCs w:val="24"/>
              </w:rPr>
              <w:t>No.</w:t>
            </w:r>
          </w:p>
        </w:tc>
        <w:tc>
          <w:tcPr>
            <w:tcW w:w="1244" w:type="pct"/>
            <w:tcBorders>
              <w:top w:val="single" w:sz="8" w:space="0" w:color="auto"/>
              <w:bottom w:val="single" w:sz="4" w:space="0" w:color="auto"/>
            </w:tcBorders>
          </w:tcPr>
          <w:p w14:paraId="53D31124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b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b/>
                <w:sz w:val="24"/>
                <w:szCs w:val="24"/>
              </w:rPr>
              <w:t>Code</w:t>
            </w:r>
          </w:p>
        </w:tc>
        <w:tc>
          <w:tcPr>
            <w:tcW w:w="1405" w:type="pct"/>
            <w:tcBorders>
              <w:top w:val="single" w:sz="8" w:space="0" w:color="auto"/>
              <w:bottom w:val="single" w:sz="4" w:space="0" w:color="auto"/>
            </w:tcBorders>
          </w:tcPr>
          <w:p w14:paraId="63457B33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b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b/>
                <w:sz w:val="24"/>
                <w:szCs w:val="24"/>
              </w:rPr>
              <w:t>Sex</w:t>
            </w:r>
          </w:p>
        </w:tc>
        <w:tc>
          <w:tcPr>
            <w:tcW w:w="1640" w:type="pct"/>
            <w:gridSpan w:val="2"/>
            <w:tcBorders>
              <w:top w:val="single" w:sz="8" w:space="0" w:color="auto"/>
              <w:bottom w:val="single" w:sz="4" w:space="0" w:color="auto"/>
            </w:tcBorders>
          </w:tcPr>
          <w:p w14:paraId="7B944DA8" w14:textId="128F3CE2" w:rsidR="008A103B" w:rsidRPr="006A2B0C" w:rsidRDefault="008A103B" w:rsidP="0096581D">
            <w:pPr>
              <w:spacing w:line="360" w:lineRule="auto"/>
              <w:jc w:val="left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Plumage </w:t>
            </w:r>
            <w:r w:rsidRPr="006A2B0C">
              <w:rPr>
                <w:rFonts w:ascii="Times New Roman" w:hAnsi="Times New Roman" w:cs="Times New Roman"/>
                <w:b/>
                <w:sz w:val="24"/>
                <w:szCs w:val="24"/>
              </w:rPr>
              <w:t>Color</w:t>
            </w:r>
          </w:p>
        </w:tc>
      </w:tr>
      <w:tr w:rsidR="008A103B" w:rsidRPr="00FC6C37" w14:paraId="53AC3F8F" w14:textId="77777777" w:rsidTr="0096581D">
        <w:tc>
          <w:tcPr>
            <w:tcW w:w="711" w:type="pct"/>
            <w:tcBorders>
              <w:top w:val="single" w:sz="4" w:space="0" w:color="auto"/>
            </w:tcBorders>
          </w:tcPr>
          <w:p w14:paraId="5D7B75B3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244" w:type="pct"/>
            <w:tcBorders>
              <w:top w:val="single" w:sz="4" w:space="0" w:color="auto"/>
            </w:tcBorders>
          </w:tcPr>
          <w:p w14:paraId="645F2C5E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YAM-1</w:t>
            </w:r>
          </w:p>
        </w:tc>
        <w:tc>
          <w:tcPr>
            <w:tcW w:w="1586" w:type="pct"/>
            <w:gridSpan w:val="2"/>
            <w:tcBorders>
              <w:top w:val="single" w:sz="4" w:space="0" w:color="auto"/>
            </w:tcBorders>
          </w:tcPr>
          <w:p w14:paraId="3235F1E8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Male</w:t>
            </w:r>
          </w:p>
        </w:tc>
        <w:tc>
          <w:tcPr>
            <w:tcW w:w="1459" w:type="pct"/>
            <w:tcBorders>
              <w:top w:val="single" w:sz="4" w:space="0" w:color="auto"/>
            </w:tcBorders>
          </w:tcPr>
          <w:p w14:paraId="5A8E305D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Fonts w:ascii="Times New Roman" w:hAnsi="Times New Roman" w:cs="Times New Roman"/>
                <w:sz w:val="24"/>
                <w:szCs w:val="24"/>
              </w:rPr>
              <w:t>Yellow</w:t>
            </w:r>
          </w:p>
        </w:tc>
      </w:tr>
      <w:tr w:rsidR="008A103B" w:rsidRPr="00FC6C37" w14:paraId="3E03E0C5" w14:textId="77777777" w:rsidTr="0096581D">
        <w:tc>
          <w:tcPr>
            <w:tcW w:w="711" w:type="pct"/>
          </w:tcPr>
          <w:p w14:paraId="120F3967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244" w:type="pct"/>
          </w:tcPr>
          <w:p w14:paraId="6D19DFD5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CAF-1</w:t>
            </w:r>
          </w:p>
        </w:tc>
        <w:tc>
          <w:tcPr>
            <w:tcW w:w="1586" w:type="pct"/>
            <w:gridSpan w:val="2"/>
          </w:tcPr>
          <w:p w14:paraId="14ACF028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</w:p>
        </w:tc>
        <w:tc>
          <w:tcPr>
            <w:tcW w:w="1459" w:type="pct"/>
          </w:tcPr>
          <w:p w14:paraId="4985F916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Style w:val="ad"/>
                <w:rFonts w:ascii="Times New Roman" w:hAnsi="Times New Roman" w:cs="Times New Roman"/>
                <w:b w:val="0"/>
                <w:sz w:val="24"/>
                <w:szCs w:val="24"/>
              </w:rPr>
              <w:t>Maroon</w:t>
            </w:r>
          </w:p>
        </w:tc>
      </w:tr>
      <w:tr w:rsidR="008A103B" w:rsidRPr="00FC6C37" w14:paraId="1EF5C511" w14:textId="77777777" w:rsidTr="0096581D">
        <w:tc>
          <w:tcPr>
            <w:tcW w:w="711" w:type="pct"/>
          </w:tcPr>
          <w:p w14:paraId="35D2B418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244" w:type="pct"/>
          </w:tcPr>
          <w:p w14:paraId="6F53BDFB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YYF-1</w:t>
            </w:r>
          </w:p>
        </w:tc>
        <w:tc>
          <w:tcPr>
            <w:tcW w:w="1586" w:type="pct"/>
            <w:gridSpan w:val="2"/>
          </w:tcPr>
          <w:p w14:paraId="7AAC2809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</w:p>
        </w:tc>
        <w:tc>
          <w:tcPr>
            <w:tcW w:w="1459" w:type="pct"/>
          </w:tcPr>
          <w:p w14:paraId="3988EA2A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Fonts w:ascii="Times New Roman" w:hAnsi="Times New Roman" w:cs="Times New Roman"/>
                <w:sz w:val="24"/>
                <w:szCs w:val="24"/>
              </w:rPr>
              <w:t>Yellow</w:t>
            </w:r>
          </w:p>
        </w:tc>
      </w:tr>
      <w:tr w:rsidR="008A103B" w:rsidRPr="00FC6C37" w14:paraId="68E0C0C1" w14:textId="77777777" w:rsidTr="0096581D">
        <w:tc>
          <w:tcPr>
            <w:tcW w:w="711" w:type="pct"/>
          </w:tcPr>
          <w:p w14:paraId="5595EC60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244" w:type="pct"/>
          </w:tcPr>
          <w:p w14:paraId="7399F87D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CYM-1</w:t>
            </w:r>
          </w:p>
        </w:tc>
        <w:tc>
          <w:tcPr>
            <w:tcW w:w="1586" w:type="pct"/>
            <w:gridSpan w:val="2"/>
          </w:tcPr>
          <w:p w14:paraId="74DEB68A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Male</w:t>
            </w:r>
          </w:p>
        </w:tc>
        <w:tc>
          <w:tcPr>
            <w:tcW w:w="1459" w:type="pct"/>
          </w:tcPr>
          <w:p w14:paraId="1F0DB1F6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Style w:val="ad"/>
                <w:rFonts w:ascii="Times New Roman" w:hAnsi="Times New Roman" w:cs="Times New Roman"/>
                <w:b w:val="0"/>
                <w:sz w:val="24"/>
                <w:szCs w:val="24"/>
              </w:rPr>
              <w:t>Maroon</w:t>
            </w:r>
          </w:p>
        </w:tc>
      </w:tr>
      <w:tr w:rsidR="008A103B" w:rsidRPr="00FC6C37" w14:paraId="6A271069" w14:textId="77777777" w:rsidTr="0096581D">
        <w:tc>
          <w:tcPr>
            <w:tcW w:w="711" w:type="pct"/>
          </w:tcPr>
          <w:p w14:paraId="114F8BF3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244" w:type="pct"/>
          </w:tcPr>
          <w:p w14:paraId="33B8A8F8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YAM-2</w:t>
            </w:r>
          </w:p>
        </w:tc>
        <w:tc>
          <w:tcPr>
            <w:tcW w:w="1586" w:type="pct"/>
            <w:gridSpan w:val="2"/>
          </w:tcPr>
          <w:p w14:paraId="4E36F4B4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Male</w:t>
            </w:r>
          </w:p>
        </w:tc>
        <w:tc>
          <w:tcPr>
            <w:tcW w:w="1459" w:type="pct"/>
          </w:tcPr>
          <w:p w14:paraId="2D568997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Fonts w:ascii="Times New Roman" w:hAnsi="Times New Roman" w:cs="Times New Roman"/>
                <w:sz w:val="24"/>
                <w:szCs w:val="24"/>
              </w:rPr>
              <w:t>Yellow</w:t>
            </w:r>
          </w:p>
        </w:tc>
      </w:tr>
      <w:tr w:rsidR="008A103B" w:rsidRPr="00FC6C37" w14:paraId="66D5A6B7" w14:textId="77777777" w:rsidTr="0096581D">
        <w:tc>
          <w:tcPr>
            <w:tcW w:w="711" w:type="pct"/>
          </w:tcPr>
          <w:p w14:paraId="77AD6994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244" w:type="pct"/>
          </w:tcPr>
          <w:p w14:paraId="52B84003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CAF-2</w:t>
            </w:r>
          </w:p>
        </w:tc>
        <w:tc>
          <w:tcPr>
            <w:tcW w:w="1586" w:type="pct"/>
            <w:gridSpan w:val="2"/>
          </w:tcPr>
          <w:p w14:paraId="017C86A4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</w:p>
        </w:tc>
        <w:tc>
          <w:tcPr>
            <w:tcW w:w="1459" w:type="pct"/>
          </w:tcPr>
          <w:p w14:paraId="2145E300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Style w:val="ad"/>
                <w:rFonts w:ascii="Times New Roman" w:hAnsi="Times New Roman" w:cs="Times New Roman"/>
                <w:b w:val="0"/>
                <w:sz w:val="24"/>
                <w:szCs w:val="24"/>
              </w:rPr>
              <w:t>Maroon</w:t>
            </w:r>
          </w:p>
        </w:tc>
      </w:tr>
      <w:tr w:rsidR="008A103B" w:rsidRPr="00FC6C37" w14:paraId="26790059" w14:textId="77777777" w:rsidTr="0096581D">
        <w:tc>
          <w:tcPr>
            <w:tcW w:w="711" w:type="pct"/>
          </w:tcPr>
          <w:p w14:paraId="2D69B028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244" w:type="pct"/>
          </w:tcPr>
          <w:p w14:paraId="4A97BF74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YYF-2</w:t>
            </w:r>
          </w:p>
        </w:tc>
        <w:tc>
          <w:tcPr>
            <w:tcW w:w="1586" w:type="pct"/>
            <w:gridSpan w:val="2"/>
          </w:tcPr>
          <w:p w14:paraId="3A98A593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</w:p>
        </w:tc>
        <w:tc>
          <w:tcPr>
            <w:tcW w:w="1459" w:type="pct"/>
          </w:tcPr>
          <w:p w14:paraId="0D14C97A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Fonts w:ascii="Times New Roman" w:hAnsi="Times New Roman" w:cs="Times New Roman"/>
                <w:sz w:val="24"/>
                <w:szCs w:val="24"/>
              </w:rPr>
              <w:t>Yellow</w:t>
            </w:r>
          </w:p>
        </w:tc>
      </w:tr>
      <w:tr w:rsidR="008A103B" w:rsidRPr="00FC6C37" w14:paraId="30A04712" w14:textId="77777777" w:rsidTr="0096581D">
        <w:tc>
          <w:tcPr>
            <w:tcW w:w="711" w:type="pct"/>
          </w:tcPr>
          <w:p w14:paraId="0B0F1F17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244" w:type="pct"/>
          </w:tcPr>
          <w:p w14:paraId="5E287724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CYM-2</w:t>
            </w:r>
          </w:p>
        </w:tc>
        <w:tc>
          <w:tcPr>
            <w:tcW w:w="1586" w:type="pct"/>
            <w:gridSpan w:val="2"/>
          </w:tcPr>
          <w:p w14:paraId="516F8C59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Male</w:t>
            </w:r>
          </w:p>
        </w:tc>
        <w:tc>
          <w:tcPr>
            <w:tcW w:w="1459" w:type="pct"/>
          </w:tcPr>
          <w:p w14:paraId="3F681E3B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Style w:val="ad"/>
                <w:rFonts w:ascii="Times New Roman" w:hAnsi="Times New Roman" w:cs="Times New Roman"/>
                <w:b w:val="0"/>
                <w:sz w:val="24"/>
                <w:szCs w:val="24"/>
              </w:rPr>
              <w:t>Maroon</w:t>
            </w:r>
          </w:p>
        </w:tc>
      </w:tr>
      <w:tr w:rsidR="008A103B" w:rsidRPr="00FC6C37" w14:paraId="177FE160" w14:textId="77777777" w:rsidTr="0096581D">
        <w:tc>
          <w:tcPr>
            <w:tcW w:w="711" w:type="pct"/>
          </w:tcPr>
          <w:p w14:paraId="0FD35954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244" w:type="pct"/>
          </w:tcPr>
          <w:p w14:paraId="3A16B28C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YAM-3</w:t>
            </w:r>
          </w:p>
        </w:tc>
        <w:tc>
          <w:tcPr>
            <w:tcW w:w="1586" w:type="pct"/>
            <w:gridSpan w:val="2"/>
          </w:tcPr>
          <w:p w14:paraId="13CC8632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Male</w:t>
            </w:r>
          </w:p>
        </w:tc>
        <w:tc>
          <w:tcPr>
            <w:tcW w:w="1459" w:type="pct"/>
          </w:tcPr>
          <w:p w14:paraId="2844DDC5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Fonts w:ascii="Times New Roman" w:hAnsi="Times New Roman" w:cs="Times New Roman"/>
                <w:sz w:val="24"/>
                <w:szCs w:val="24"/>
              </w:rPr>
              <w:t>Yellow</w:t>
            </w:r>
          </w:p>
        </w:tc>
      </w:tr>
      <w:tr w:rsidR="008A103B" w:rsidRPr="00FC6C37" w14:paraId="18FF59B2" w14:textId="77777777" w:rsidTr="0096581D">
        <w:tc>
          <w:tcPr>
            <w:tcW w:w="711" w:type="pct"/>
          </w:tcPr>
          <w:p w14:paraId="1FF5E4BD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244" w:type="pct"/>
          </w:tcPr>
          <w:p w14:paraId="3754D75D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CAF-3</w:t>
            </w:r>
          </w:p>
        </w:tc>
        <w:tc>
          <w:tcPr>
            <w:tcW w:w="1586" w:type="pct"/>
            <w:gridSpan w:val="2"/>
          </w:tcPr>
          <w:p w14:paraId="4CD6E72C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</w:p>
        </w:tc>
        <w:tc>
          <w:tcPr>
            <w:tcW w:w="1459" w:type="pct"/>
          </w:tcPr>
          <w:p w14:paraId="6B6F5B66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Style w:val="ad"/>
                <w:rFonts w:ascii="Times New Roman" w:hAnsi="Times New Roman" w:cs="Times New Roman"/>
                <w:b w:val="0"/>
                <w:sz w:val="24"/>
                <w:szCs w:val="24"/>
              </w:rPr>
              <w:t>Maroon</w:t>
            </w:r>
          </w:p>
        </w:tc>
      </w:tr>
      <w:tr w:rsidR="008A103B" w:rsidRPr="00FC6C37" w14:paraId="73F0DF1E" w14:textId="77777777" w:rsidTr="0096581D">
        <w:tc>
          <w:tcPr>
            <w:tcW w:w="711" w:type="pct"/>
          </w:tcPr>
          <w:p w14:paraId="1720CFBE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244" w:type="pct"/>
          </w:tcPr>
          <w:p w14:paraId="60CE69D6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YYF-3</w:t>
            </w:r>
          </w:p>
        </w:tc>
        <w:tc>
          <w:tcPr>
            <w:tcW w:w="1586" w:type="pct"/>
            <w:gridSpan w:val="2"/>
          </w:tcPr>
          <w:p w14:paraId="69BF3153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</w:p>
        </w:tc>
        <w:tc>
          <w:tcPr>
            <w:tcW w:w="1459" w:type="pct"/>
          </w:tcPr>
          <w:p w14:paraId="66D41D49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Fonts w:ascii="Times New Roman" w:hAnsi="Times New Roman" w:cs="Times New Roman"/>
                <w:sz w:val="24"/>
                <w:szCs w:val="24"/>
              </w:rPr>
              <w:t>Yellow</w:t>
            </w:r>
          </w:p>
        </w:tc>
      </w:tr>
      <w:tr w:rsidR="008A103B" w:rsidRPr="00FC6C37" w14:paraId="1DF05BAA" w14:textId="77777777" w:rsidTr="0096581D">
        <w:tc>
          <w:tcPr>
            <w:tcW w:w="711" w:type="pct"/>
          </w:tcPr>
          <w:p w14:paraId="7AAC6FAA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244" w:type="pct"/>
          </w:tcPr>
          <w:p w14:paraId="4444D102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CYM-3</w:t>
            </w:r>
          </w:p>
        </w:tc>
        <w:tc>
          <w:tcPr>
            <w:tcW w:w="1586" w:type="pct"/>
            <w:gridSpan w:val="2"/>
          </w:tcPr>
          <w:p w14:paraId="1F130422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Male</w:t>
            </w:r>
          </w:p>
        </w:tc>
        <w:tc>
          <w:tcPr>
            <w:tcW w:w="1459" w:type="pct"/>
          </w:tcPr>
          <w:p w14:paraId="37924DFD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Style w:val="ad"/>
                <w:rFonts w:ascii="Times New Roman" w:hAnsi="Times New Roman" w:cs="Times New Roman"/>
                <w:b w:val="0"/>
                <w:sz w:val="24"/>
                <w:szCs w:val="24"/>
              </w:rPr>
              <w:t>Maroon</w:t>
            </w:r>
          </w:p>
        </w:tc>
      </w:tr>
      <w:tr w:rsidR="008A103B" w:rsidRPr="00FC6C37" w14:paraId="6F988A9A" w14:textId="77777777" w:rsidTr="0096581D">
        <w:tc>
          <w:tcPr>
            <w:tcW w:w="711" w:type="pct"/>
          </w:tcPr>
          <w:p w14:paraId="28F95111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244" w:type="pct"/>
          </w:tcPr>
          <w:p w14:paraId="7FA7CE84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YAM-4</w:t>
            </w:r>
          </w:p>
        </w:tc>
        <w:tc>
          <w:tcPr>
            <w:tcW w:w="1586" w:type="pct"/>
            <w:gridSpan w:val="2"/>
          </w:tcPr>
          <w:p w14:paraId="63AA99E2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Male</w:t>
            </w:r>
          </w:p>
        </w:tc>
        <w:tc>
          <w:tcPr>
            <w:tcW w:w="1459" w:type="pct"/>
          </w:tcPr>
          <w:p w14:paraId="22DE5DBA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Fonts w:ascii="Times New Roman" w:hAnsi="Times New Roman" w:cs="Times New Roman"/>
                <w:sz w:val="24"/>
                <w:szCs w:val="24"/>
              </w:rPr>
              <w:t>Yellow</w:t>
            </w:r>
          </w:p>
        </w:tc>
      </w:tr>
      <w:tr w:rsidR="008A103B" w:rsidRPr="00FC6C37" w14:paraId="2CD692B5" w14:textId="77777777" w:rsidTr="0096581D">
        <w:tc>
          <w:tcPr>
            <w:tcW w:w="711" w:type="pct"/>
          </w:tcPr>
          <w:p w14:paraId="4A0A31BA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244" w:type="pct"/>
          </w:tcPr>
          <w:p w14:paraId="0422891C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CAF-4</w:t>
            </w:r>
          </w:p>
        </w:tc>
        <w:tc>
          <w:tcPr>
            <w:tcW w:w="1586" w:type="pct"/>
            <w:gridSpan w:val="2"/>
          </w:tcPr>
          <w:p w14:paraId="3BF2B729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</w:p>
        </w:tc>
        <w:tc>
          <w:tcPr>
            <w:tcW w:w="1459" w:type="pct"/>
          </w:tcPr>
          <w:p w14:paraId="69697E60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Style w:val="ad"/>
                <w:rFonts w:ascii="Times New Roman" w:hAnsi="Times New Roman" w:cs="Times New Roman"/>
                <w:b w:val="0"/>
                <w:sz w:val="24"/>
                <w:szCs w:val="24"/>
              </w:rPr>
              <w:t>Maroon</w:t>
            </w:r>
          </w:p>
        </w:tc>
      </w:tr>
      <w:tr w:rsidR="008A103B" w:rsidRPr="00FC6C37" w14:paraId="34F57AFF" w14:textId="77777777" w:rsidTr="0096581D">
        <w:tc>
          <w:tcPr>
            <w:tcW w:w="711" w:type="pct"/>
          </w:tcPr>
          <w:p w14:paraId="3EC6E8D8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244" w:type="pct"/>
          </w:tcPr>
          <w:p w14:paraId="6FDF7E0F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YYF-4</w:t>
            </w:r>
          </w:p>
        </w:tc>
        <w:tc>
          <w:tcPr>
            <w:tcW w:w="1586" w:type="pct"/>
            <w:gridSpan w:val="2"/>
          </w:tcPr>
          <w:p w14:paraId="6BF3EC40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</w:p>
        </w:tc>
        <w:tc>
          <w:tcPr>
            <w:tcW w:w="1459" w:type="pct"/>
          </w:tcPr>
          <w:p w14:paraId="07BB352F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Fonts w:ascii="Times New Roman" w:hAnsi="Times New Roman" w:cs="Times New Roman"/>
                <w:sz w:val="24"/>
                <w:szCs w:val="24"/>
              </w:rPr>
              <w:t>Yellow</w:t>
            </w:r>
          </w:p>
        </w:tc>
      </w:tr>
      <w:tr w:rsidR="008A103B" w:rsidRPr="00FC6C37" w14:paraId="410D270E" w14:textId="77777777" w:rsidTr="0096581D">
        <w:tc>
          <w:tcPr>
            <w:tcW w:w="711" w:type="pct"/>
          </w:tcPr>
          <w:p w14:paraId="487C54D7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244" w:type="pct"/>
          </w:tcPr>
          <w:p w14:paraId="64CF8B87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CYM-4</w:t>
            </w:r>
          </w:p>
        </w:tc>
        <w:tc>
          <w:tcPr>
            <w:tcW w:w="1586" w:type="pct"/>
            <w:gridSpan w:val="2"/>
          </w:tcPr>
          <w:p w14:paraId="0928A891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Male</w:t>
            </w:r>
          </w:p>
        </w:tc>
        <w:tc>
          <w:tcPr>
            <w:tcW w:w="1459" w:type="pct"/>
          </w:tcPr>
          <w:p w14:paraId="77D77314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Style w:val="ad"/>
                <w:rFonts w:ascii="Times New Roman" w:hAnsi="Times New Roman" w:cs="Times New Roman"/>
                <w:b w:val="0"/>
                <w:sz w:val="24"/>
                <w:szCs w:val="24"/>
              </w:rPr>
              <w:t>Maroon</w:t>
            </w:r>
          </w:p>
        </w:tc>
      </w:tr>
      <w:tr w:rsidR="008A103B" w:rsidRPr="00FC6C37" w14:paraId="78FFED64" w14:textId="77777777" w:rsidTr="0096581D">
        <w:tc>
          <w:tcPr>
            <w:tcW w:w="711" w:type="pct"/>
          </w:tcPr>
          <w:p w14:paraId="30A009EC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1244" w:type="pct"/>
          </w:tcPr>
          <w:p w14:paraId="06A9614E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YAM-5</w:t>
            </w:r>
          </w:p>
        </w:tc>
        <w:tc>
          <w:tcPr>
            <w:tcW w:w="1586" w:type="pct"/>
            <w:gridSpan w:val="2"/>
          </w:tcPr>
          <w:p w14:paraId="2B069427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Male</w:t>
            </w:r>
          </w:p>
        </w:tc>
        <w:tc>
          <w:tcPr>
            <w:tcW w:w="1459" w:type="pct"/>
          </w:tcPr>
          <w:p w14:paraId="366E5317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Fonts w:ascii="Times New Roman" w:hAnsi="Times New Roman" w:cs="Times New Roman"/>
                <w:sz w:val="24"/>
                <w:szCs w:val="24"/>
              </w:rPr>
              <w:t>Yellow</w:t>
            </w:r>
          </w:p>
        </w:tc>
      </w:tr>
      <w:tr w:rsidR="008A103B" w:rsidRPr="00FC6C37" w14:paraId="55EE0CA2" w14:textId="77777777" w:rsidTr="0096581D">
        <w:tc>
          <w:tcPr>
            <w:tcW w:w="711" w:type="pct"/>
          </w:tcPr>
          <w:p w14:paraId="0D431B27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244" w:type="pct"/>
          </w:tcPr>
          <w:p w14:paraId="62756A87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CAF-5</w:t>
            </w:r>
          </w:p>
        </w:tc>
        <w:tc>
          <w:tcPr>
            <w:tcW w:w="1586" w:type="pct"/>
            <w:gridSpan w:val="2"/>
          </w:tcPr>
          <w:p w14:paraId="4D84A232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</w:p>
        </w:tc>
        <w:tc>
          <w:tcPr>
            <w:tcW w:w="1459" w:type="pct"/>
          </w:tcPr>
          <w:p w14:paraId="744F3A3E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Style w:val="ad"/>
                <w:rFonts w:ascii="Times New Roman" w:hAnsi="Times New Roman" w:cs="Times New Roman"/>
                <w:b w:val="0"/>
                <w:sz w:val="24"/>
                <w:szCs w:val="24"/>
              </w:rPr>
              <w:t>Maroon</w:t>
            </w:r>
          </w:p>
        </w:tc>
      </w:tr>
      <w:tr w:rsidR="008A103B" w:rsidRPr="00FC6C37" w14:paraId="5F4DCCD0" w14:textId="77777777" w:rsidTr="0096581D">
        <w:tc>
          <w:tcPr>
            <w:tcW w:w="711" w:type="pct"/>
          </w:tcPr>
          <w:p w14:paraId="286773ED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1244" w:type="pct"/>
          </w:tcPr>
          <w:p w14:paraId="23D7131B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YYF-5</w:t>
            </w:r>
          </w:p>
        </w:tc>
        <w:tc>
          <w:tcPr>
            <w:tcW w:w="1586" w:type="pct"/>
            <w:gridSpan w:val="2"/>
          </w:tcPr>
          <w:p w14:paraId="0D04BBA4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</w:p>
        </w:tc>
        <w:tc>
          <w:tcPr>
            <w:tcW w:w="1459" w:type="pct"/>
          </w:tcPr>
          <w:p w14:paraId="099F4B56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Fonts w:ascii="Times New Roman" w:hAnsi="Times New Roman" w:cs="Times New Roman"/>
                <w:sz w:val="24"/>
                <w:szCs w:val="24"/>
              </w:rPr>
              <w:t>Yellow</w:t>
            </w:r>
          </w:p>
        </w:tc>
      </w:tr>
      <w:tr w:rsidR="008A103B" w:rsidRPr="00FC6C37" w14:paraId="31415598" w14:textId="77777777" w:rsidTr="0096581D">
        <w:tc>
          <w:tcPr>
            <w:tcW w:w="711" w:type="pct"/>
          </w:tcPr>
          <w:p w14:paraId="46B73376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244" w:type="pct"/>
          </w:tcPr>
          <w:p w14:paraId="7D3DFEEB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CYM-5</w:t>
            </w:r>
          </w:p>
        </w:tc>
        <w:tc>
          <w:tcPr>
            <w:tcW w:w="1586" w:type="pct"/>
            <w:gridSpan w:val="2"/>
          </w:tcPr>
          <w:p w14:paraId="4E698165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Male</w:t>
            </w:r>
          </w:p>
        </w:tc>
        <w:tc>
          <w:tcPr>
            <w:tcW w:w="1459" w:type="pct"/>
          </w:tcPr>
          <w:p w14:paraId="4095DBA1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Fonts w:ascii="Times New Roman" w:hAnsi="Times New Roman" w:cs="Times New Roman"/>
                <w:sz w:val="24"/>
                <w:szCs w:val="24"/>
              </w:rPr>
              <w:t>Chestnut</w:t>
            </w:r>
          </w:p>
        </w:tc>
      </w:tr>
      <w:tr w:rsidR="008A103B" w:rsidRPr="00FC6C37" w14:paraId="3E4480CC" w14:textId="77777777" w:rsidTr="0096581D">
        <w:tc>
          <w:tcPr>
            <w:tcW w:w="711" w:type="pct"/>
          </w:tcPr>
          <w:p w14:paraId="327D80EF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1244" w:type="pct"/>
          </w:tcPr>
          <w:p w14:paraId="13C82D10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YAM-6</w:t>
            </w:r>
          </w:p>
        </w:tc>
        <w:tc>
          <w:tcPr>
            <w:tcW w:w="1586" w:type="pct"/>
            <w:gridSpan w:val="2"/>
          </w:tcPr>
          <w:p w14:paraId="0175894C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Male</w:t>
            </w:r>
          </w:p>
        </w:tc>
        <w:tc>
          <w:tcPr>
            <w:tcW w:w="1459" w:type="pct"/>
          </w:tcPr>
          <w:p w14:paraId="1520CADB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Fonts w:ascii="Times New Roman" w:hAnsi="Times New Roman" w:cs="Times New Roman"/>
                <w:sz w:val="24"/>
                <w:szCs w:val="24"/>
              </w:rPr>
              <w:t>Yellow</w:t>
            </w:r>
          </w:p>
        </w:tc>
      </w:tr>
      <w:tr w:rsidR="008A103B" w:rsidRPr="00FC6C37" w14:paraId="053814DD" w14:textId="77777777" w:rsidTr="0096581D">
        <w:tc>
          <w:tcPr>
            <w:tcW w:w="711" w:type="pct"/>
          </w:tcPr>
          <w:p w14:paraId="650DE58A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1244" w:type="pct"/>
          </w:tcPr>
          <w:p w14:paraId="612BD5F8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CAF-6</w:t>
            </w:r>
          </w:p>
        </w:tc>
        <w:tc>
          <w:tcPr>
            <w:tcW w:w="1586" w:type="pct"/>
            <w:gridSpan w:val="2"/>
          </w:tcPr>
          <w:p w14:paraId="69BC6814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</w:p>
        </w:tc>
        <w:tc>
          <w:tcPr>
            <w:tcW w:w="1459" w:type="pct"/>
          </w:tcPr>
          <w:p w14:paraId="7BF1B110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Style w:val="ad"/>
                <w:rFonts w:ascii="Times New Roman" w:hAnsi="Times New Roman" w:cs="Times New Roman"/>
                <w:b w:val="0"/>
                <w:sz w:val="24"/>
                <w:szCs w:val="24"/>
              </w:rPr>
              <w:t>Maroon</w:t>
            </w:r>
          </w:p>
        </w:tc>
      </w:tr>
      <w:tr w:rsidR="008A103B" w:rsidRPr="00FC6C37" w14:paraId="69845EDB" w14:textId="77777777" w:rsidTr="0096581D">
        <w:tc>
          <w:tcPr>
            <w:tcW w:w="711" w:type="pct"/>
          </w:tcPr>
          <w:p w14:paraId="53851430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1244" w:type="pct"/>
          </w:tcPr>
          <w:p w14:paraId="33646539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YYF-6</w:t>
            </w:r>
          </w:p>
        </w:tc>
        <w:tc>
          <w:tcPr>
            <w:tcW w:w="1586" w:type="pct"/>
            <w:gridSpan w:val="2"/>
          </w:tcPr>
          <w:p w14:paraId="2D8C0690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</w:p>
        </w:tc>
        <w:tc>
          <w:tcPr>
            <w:tcW w:w="1459" w:type="pct"/>
          </w:tcPr>
          <w:p w14:paraId="6FE48765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Fonts w:ascii="Times New Roman" w:hAnsi="Times New Roman" w:cs="Times New Roman"/>
                <w:sz w:val="24"/>
                <w:szCs w:val="24"/>
              </w:rPr>
              <w:t>Yellow</w:t>
            </w:r>
          </w:p>
        </w:tc>
      </w:tr>
      <w:tr w:rsidR="008A103B" w:rsidRPr="00FC6C37" w14:paraId="2E3DCEE4" w14:textId="77777777" w:rsidTr="0096581D">
        <w:tc>
          <w:tcPr>
            <w:tcW w:w="711" w:type="pct"/>
          </w:tcPr>
          <w:p w14:paraId="1637D812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1244" w:type="pct"/>
          </w:tcPr>
          <w:p w14:paraId="7768DC37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CYM-6</w:t>
            </w:r>
          </w:p>
        </w:tc>
        <w:tc>
          <w:tcPr>
            <w:tcW w:w="1586" w:type="pct"/>
            <w:gridSpan w:val="2"/>
          </w:tcPr>
          <w:p w14:paraId="0CD5143B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Male</w:t>
            </w:r>
          </w:p>
        </w:tc>
        <w:tc>
          <w:tcPr>
            <w:tcW w:w="1459" w:type="pct"/>
          </w:tcPr>
          <w:p w14:paraId="6575E4C9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Style w:val="ad"/>
                <w:rFonts w:ascii="Times New Roman" w:hAnsi="Times New Roman" w:cs="Times New Roman"/>
                <w:b w:val="0"/>
                <w:sz w:val="24"/>
                <w:szCs w:val="24"/>
              </w:rPr>
              <w:t>Maroon</w:t>
            </w:r>
          </w:p>
        </w:tc>
      </w:tr>
      <w:tr w:rsidR="008A103B" w:rsidRPr="00FC6C37" w14:paraId="5C13DCD5" w14:textId="77777777" w:rsidTr="0096581D">
        <w:tc>
          <w:tcPr>
            <w:tcW w:w="711" w:type="pct"/>
          </w:tcPr>
          <w:p w14:paraId="1436C970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1244" w:type="pct"/>
          </w:tcPr>
          <w:p w14:paraId="14DA818A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YAM-7</w:t>
            </w:r>
          </w:p>
        </w:tc>
        <w:tc>
          <w:tcPr>
            <w:tcW w:w="1586" w:type="pct"/>
            <w:gridSpan w:val="2"/>
          </w:tcPr>
          <w:p w14:paraId="1DA85949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Male</w:t>
            </w:r>
          </w:p>
        </w:tc>
        <w:tc>
          <w:tcPr>
            <w:tcW w:w="1459" w:type="pct"/>
          </w:tcPr>
          <w:p w14:paraId="5E760A4D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Fonts w:ascii="Times New Roman" w:hAnsi="Times New Roman" w:cs="Times New Roman"/>
                <w:sz w:val="24"/>
                <w:szCs w:val="24"/>
              </w:rPr>
              <w:t>Yellow</w:t>
            </w:r>
          </w:p>
        </w:tc>
      </w:tr>
      <w:tr w:rsidR="008A103B" w:rsidRPr="00FC6C37" w14:paraId="35E3295E" w14:textId="77777777" w:rsidTr="0096581D">
        <w:tc>
          <w:tcPr>
            <w:tcW w:w="711" w:type="pct"/>
          </w:tcPr>
          <w:p w14:paraId="010BAF6C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1244" w:type="pct"/>
          </w:tcPr>
          <w:p w14:paraId="3855861F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CAF-7</w:t>
            </w:r>
          </w:p>
        </w:tc>
        <w:tc>
          <w:tcPr>
            <w:tcW w:w="1586" w:type="pct"/>
            <w:gridSpan w:val="2"/>
          </w:tcPr>
          <w:p w14:paraId="44071C78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</w:p>
        </w:tc>
        <w:tc>
          <w:tcPr>
            <w:tcW w:w="1459" w:type="pct"/>
          </w:tcPr>
          <w:p w14:paraId="5FDBF84A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Style w:val="ad"/>
                <w:rFonts w:ascii="Times New Roman" w:hAnsi="Times New Roman" w:cs="Times New Roman"/>
                <w:b w:val="0"/>
                <w:sz w:val="24"/>
                <w:szCs w:val="24"/>
              </w:rPr>
              <w:t>Maroon</w:t>
            </w:r>
          </w:p>
        </w:tc>
      </w:tr>
      <w:tr w:rsidR="008A103B" w:rsidRPr="00FC6C37" w14:paraId="2CEECFE6" w14:textId="77777777" w:rsidTr="0096581D">
        <w:tc>
          <w:tcPr>
            <w:tcW w:w="711" w:type="pct"/>
          </w:tcPr>
          <w:p w14:paraId="66B6C207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27</w:t>
            </w:r>
          </w:p>
        </w:tc>
        <w:tc>
          <w:tcPr>
            <w:tcW w:w="1244" w:type="pct"/>
          </w:tcPr>
          <w:p w14:paraId="0C3E804E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YYF-7</w:t>
            </w:r>
          </w:p>
        </w:tc>
        <w:tc>
          <w:tcPr>
            <w:tcW w:w="1586" w:type="pct"/>
            <w:gridSpan w:val="2"/>
          </w:tcPr>
          <w:p w14:paraId="54CCEA2E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</w:p>
        </w:tc>
        <w:tc>
          <w:tcPr>
            <w:tcW w:w="1459" w:type="pct"/>
          </w:tcPr>
          <w:p w14:paraId="5440C93E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Fonts w:ascii="Times New Roman" w:hAnsi="Times New Roman" w:cs="Times New Roman"/>
                <w:sz w:val="24"/>
                <w:szCs w:val="24"/>
              </w:rPr>
              <w:t>Yellow</w:t>
            </w:r>
          </w:p>
        </w:tc>
      </w:tr>
      <w:tr w:rsidR="008A103B" w:rsidRPr="00FC6C37" w14:paraId="1B57F5A7" w14:textId="77777777" w:rsidTr="0096581D">
        <w:tc>
          <w:tcPr>
            <w:tcW w:w="711" w:type="pct"/>
          </w:tcPr>
          <w:p w14:paraId="60AA7DE0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1244" w:type="pct"/>
          </w:tcPr>
          <w:p w14:paraId="07ABD39E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CYM-7</w:t>
            </w:r>
          </w:p>
        </w:tc>
        <w:tc>
          <w:tcPr>
            <w:tcW w:w="1586" w:type="pct"/>
            <w:gridSpan w:val="2"/>
          </w:tcPr>
          <w:p w14:paraId="65E214AF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Male</w:t>
            </w:r>
          </w:p>
        </w:tc>
        <w:tc>
          <w:tcPr>
            <w:tcW w:w="1459" w:type="pct"/>
          </w:tcPr>
          <w:p w14:paraId="2D4077EF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Style w:val="ad"/>
                <w:rFonts w:ascii="Times New Roman" w:hAnsi="Times New Roman" w:cs="Times New Roman"/>
                <w:b w:val="0"/>
                <w:sz w:val="24"/>
                <w:szCs w:val="24"/>
              </w:rPr>
              <w:t>Maroon</w:t>
            </w:r>
          </w:p>
        </w:tc>
      </w:tr>
      <w:tr w:rsidR="008A103B" w:rsidRPr="00FC6C37" w14:paraId="349AC259" w14:textId="77777777" w:rsidTr="0096581D">
        <w:tc>
          <w:tcPr>
            <w:tcW w:w="711" w:type="pct"/>
          </w:tcPr>
          <w:p w14:paraId="1877B8AC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  <w:tc>
          <w:tcPr>
            <w:tcW w:w="1244" w:type="pct"/>
          </w:tcPr>
          <w:p w14:paraId="43F47062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YAM-8</w:t>
            </w:r>
          </w:p>
        </w:tc>
        <w:tc>
          <w:tcPr>
            <w:tcW w:w="1586" w:type="pct"/>
            <w:gridSpan w:val="2"/>
          </w:tcPr>
          <w:p w14:paraId="13882789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Male</w:t>
            </w:r>
          </w:p>
        </w:tc>
        <w:tc>
          <w:tcPr>
            <w:tcW w:w="1459" w:type="pct"/>
          </w:tcPr>
          <w:p w14:paraId="696174A1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Fonts w:ascii="Times New Roman" w:hAnsi="Times New Roman" w:cs="Times New Roman"/>
                <w:sz w:val="24"/>
                <w:szCs w:val="24"/>
              </w:rPr>
              <w:t>Yellow</w:t>
            </w:r>
          </w:p>
        </w:tc>
      </w:tr>
      <w:tr w:rsidR="008A103B" w:rsidRPr="00FC6C37" w14:paraId="5524933A" w14:textId="77777777" w:rsidTr="0096581D">
        <w:tc>
          <w:tcPr>
            <w:tcW w:w="711" w:type="pct"/>
          </w:tcPr>
          <w:p w14:paraId="301E99C3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1244" w:type="pct"/>
          </w:tcPr>
          <w:p w14:paraId="20FDA7FB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CAF-8</w:t>
            </w:r>
          </w:p>
        </w:tc>
        <w:tc>
          <w:tcPr>
            <w:tcW w:w="1586" w:type="pct"/>
            <w:gridSpan w:val="2"/>
          </w:tcPr>
          <w:p w14:paraId="3E220F5E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</w:p>
        </w:tc>
        <w:tc>
          <w:tcPr>
            <w:tcW w:w="1459" w:type="pct"/>
          </w:tcPr>
          <w:p w14:paraId="3BB4520E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Style w:val="ad"/>
                <w:rFonts w:ascii="Times New Roman" w:hAnsi="Times New Roman" w:cs="Times New Roman"/>
                <w:b w:val="0"/>
                <w:sz w:val="24"/>
                <w:szCs w:val="24"/>
              </w:rPr>
              <w:t>Maroon</w:t>
            </w:r>
          </w:p>
        </w:tc>
      </w:tr>
      <w:tr w:rsidR="008A103B" w:rsidRPr="00FC6C37" w14:paraId="3C40EF82" w14:textId="77777777" w:rsidTr="0096581D">
        <w:tc>
          <w:tcPr>
            <w:tcW w:w="711" w:type="pct"/>
          </w:tcPr>
          <w:p w14:paraId="773104B7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31</w:t>
            </w:r>
          </w:p>
        </w:tc>
        <w:tc>
          <w:tcPr>
            <w:tcW w:w="1244" w:type="pct"/>
          </w:tcPr>
          <w:p w14:paraId="2E8EC8DB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YYF-8</w:t>
            </w:r>
          </w:p>
        </w:tc>
        <w:tc>
          <w:tcPr>
            <w:tcW w:w="1586" w:type="pct"/>
            <w:gridSpan w:val="2"/>
          </w:tcPr>
          <w:p w14:paraId="36BC5473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</w:p>
        </w:tc>
        <w:tc>
          <w:tcPr>
            <w:tcW w:w="1459" w:type="pct"/>
          </w:tcPr>
          <w:p w14:paraId="72007FEA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Fonts w:ascii="Times New Roman" w:hAnsi="Times New Roman" w:cs="Times New Roman"/>
                <w:sz w:val="24"/>
                <w:szCs w:val="24"/>
              </w:rPr>
              <w:t>Yellow</w:t>
            </w:r>
          </w:p>
        </w:tc>
      </w:tr>
      <w:tr w:rsidR="008A103B" w:rsidRPr="00FC6C37" w14:paraId="02938C4B" w14:textId="77777777" w:rsidTr="0096581D">
        <w:tc>
          <w:tcPr>
            <w:tcW w:w="711" w:type="pct"/>
          </w:tcPr>
          <w:p w14:paraId="22311603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1244" w:type="pct"/>
          </w:tcPr>
          <w:p w14:paraId="50262504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CYM-8</w:t>
            </w:r>
          </w:p>
        </w:tc>
        <w:tc>
          <w:tcPr>
            <w:tcW w:w="1586" w:type="pct"/>
            <w:gridSpan w:val="2"/>
          </w:tcPr>
          <w:p w14:paraId="6266DF92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Male</w:t>
            </w:r>
          </w:p>
        </w:tc>
        <w:tc>
          <w:tcPr>
            <w:tcW w:w="1459" w:type="pct"/>
          </w:tcPr>
          <w:p w14:paraId="1F9BCB11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Style w:val="ad"/>
                <w:rFonts w:ascii="Times New Roman" w:hAnsi="Times New Roman" w:cs="Times New Roman"/>
                <w:b w:val="0"/>
                <w:sz w:val="24"/>
                <w:szCs w:val="24"/>
              </w:rPr>
              <w:t>Maroon</w:t>
            </w:r>
          </w:p>
        </w:tc>
      </w:tr>
      <w:tr w:rsidR="008A103B" w:rsidRPr="00FC6C37" w14:paraId="1C177B5C" w14:textId="77777777" w:rsidTr="0096581D">
        <w:tc>
          <w:tcPr>
            <w:tcW w:w="711" w:type="pct"/>
          </w:tcPr>
          <w:p w14:paraId="7179DCAE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33</w:t>
            </w:r>
          </w:p>
        </w:tc>
        <w:tc>
          <w:tcPr>
            <w:tcW w:w="1244" w:type="pct"/>
          </w:tcPr>
          <w:p w14:paraId="6B13EB55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YAM-9</w:t>
            </w:r>
          </w:p>
        </w:tc>
        <w:tc>
          <w:tcPr>
            <w:tcW w:w="1586" w:type="pct"/>
            <w:gridSpan w:val="2"/>
          </w:tcPr>
          <w:p w14:paraId="763810D7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Male</w:t>
            </w:r>
          </w:p>
        </w:tc>
        <w:tc>
          <w:tcPr>
            <w:tcW w:w="1459" w:type="pct"/>
          </w:tcPr>
          <w:p w14:paraId="5FEAF6C6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Fonts w:ascii="Times New Roman" w:hAnsi="Times New Roman" w:cs="Times New Roman"/>
                <w:sz w:val="24"/>
                <w:szCs w:val="24"/>
              </w:rPr>
              <w:t>Yellow</w:t>
            </w:r>
          </w:p>
        </w:tc>
      </w:tr>
      <w:tr w:rsidR="008A103B" w:rsidRPr="00FC6C37" w14:paraId="0A7A4658" w14:textId="77777777" w:rsidTr="0096581D">
        <w:tc>
          <w:tcPr>
            <w:tcW w:w="711" w:type="pct"/>
          </w:tcPr>
          <w:p w14:paraId="4BE43796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34</w:t>
            </w:r>
          </w:p>
        </w:tc>
        <w:tc>
          <w:tcPr>
            <w:tcW w:w="1244" w:type="pct"/>
          </w:tcPr>
          <w:p w14:paraId="0D35540E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CAF-9</w:t>
            </w:r>
          </w:p>
        </w:tc>
        <w:tc>
          <w:tcPr>
            <w:tcW w:w="1586" w:type="pct"/>
            <w:gridSpan w:val="2"/>
          </w:tcPr>
          <w:p w14:paraId="51E65967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</w:p>
        </w:tc>
        <w:tc>
          <w:tcPr>
            <w:tcW w:w="1459" w:type="pct"/>
          </w:tcPr>
          <w:p w14:paraId="0D00A6BA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Style w:val="ad"/>
                <w:rFonts w:ascii="Times New Roman" w:hAnsi="Times New Roman" w:cs="Times New Roman"/>
                <w:b w:val="0"/>
                <w:sz w:val="24"/>
                <w:szCs w:val="24"/>
              </w:rPr>
              <w:t>Maroon</w:t>
            </w:r>
          </w:p>
        </w:tc>
      </w:tr>
      <w:tr w:rsidR="008A103B" w:rsidRPr="00FC6C37" w14:paraId="75B5F0E6" w14:textId="77777777" w:rsidTr="0096581D">
        <w:tc>
          <w:tcPr>
            <w:tcW w:w="711" w:type="pct"/>
          </w:tcPr>
          <w:p w14:paraId="0FE949F4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  <w:tc>
          <w:tcPr>
            <w:tcW w:w="1244" w:type="pct"/>
          </w:tcPr>
          <w:p w14:paraId="03C6E106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YYF-9</w:t>
            </w:r>
          </w:p>
        </w:tc>
        <w:tc>
          <w:tcPr>
            <w:tcW w:w="1586" w:type="pct"/>
            <w:gridSpan w:val="2"/>
          </w:tcPr>
          <w:p w14:paraId="7FB34C50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</w:p>
        </w:tc>
        <w:tc>
          <w:tcPr>
            <w:tcW w:w="1459" w:type="pct"/>
          </w:tcPr>
          <w:p w14:paraId="1C838E8D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Fonts w:ascii="Times New Roman" w:hAnsi="Times New Roman" w:cs="Times New Roman"/>
                <w:sz w:val="24"/>
                <w:szCs w:val="24"/>
              </w:rPr>
              <w:t>Yellow</w:t>
            </w:r>
          </w:p>
        </w:tc>
      </w:tr>
      <w:tr w:rsidR="008A103B" w:rsidRPr="00FC6C37" w14:paraId="664C8848" w14:textId="77777777" w:rsidTr="0096581D">
        <w:tc>
          <w:tcPr>
            <w:tcW w:w="711" w:type="pct"/>
          </w:tcPr>
          <w:p w14:paraId="5FE78D15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36</w:t>
            </w:r>
          </w:p>
        </w:tc>
        <w:tc>
          <w:tcPr>
            <w:tcW w:w="1244" w:type="pct"/>
          </w:tcPr>
          <w:p w14:paraId="511C3D43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CYM-9</w:t>
            </w:r>
          </w:p>
        </w:tc>
        <w:tc>
          <w:tcPr>
            <w:tcW w:w="1586" w:type="pct"/>
            <w:gridSpan w:val="2"/>
          </w:tcPr>
          <w:p w14:paraId="43671CFD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Male</w:t>
            </w:r>
          </w:p>
        </w:tc>
        <w:tc>
          <w:tcPr>
            <w:tcW w:w="1459" w:type="pct"/>
          </w:tcPr>
          <w:p w14:paraId="65CFF418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Style w:val="ad"/>
                <w:rFonts w:ascii="Times New Roman" w:hAnsi="Times New Roman" w:cs="Times New Roman"/>
                <w:b w:val="0"/>
                <w:sz w:val="24"/>
                <w:szCs w:val="24"/>
              </w:rPr>
              <w:t>Maroon</w:t>
            </w:r>
          </w:p>
        </w:tc>
      </w:tr>
      <w:tr w:rsidR="008A103B" w:rsidRPr="00FC6C37" w14:paraId="4F4CDF5B" w14:textId="77777777" w:rsidTr="0096581D">
        <w:tc>
          <w:tcPr>
            <w:tcW w:w="711" w:type="pct"/>
          </w:tcPr>
          <w:p w14:paraId="21151630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37</w:t>
            </w:r>
          </w:p>
        </w:tc>
        <w:tc>
          <w:tcPr>
            <w:tcW w:w="1244" w:type="pct"/>
          </w:tcPr>
          <w:p w14:paraId="4100F5B8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YAM-10</w:t>
            </w:r>
          </w:p>
        </w:tc>
        <w:tc>
          <w:tcPr>
            <w:tcW w:w="1586" w:type="pct"/>
            <w:gridSpan w:val="2"/>
          </w:tcPr>
          <w:p w14:paraId="5CDF7C38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Male</w:t>
            </w:r>
          </w:p>
        </w:tc>
        <w:tc>
          <w:tcPr>
            <w:tcW w:w="1459" w:type="pct"/>
          </w:tcPr>
          <w:p w14:paraId="04AD4B29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Fonts w:ascii="Times New Roman" w:hAnsi="Times New Roman" w:cs="Times New Roman"/>
                <w:sz w:val="24"/>
                <w:szCs w:val="24"/>
              </w:rPr>
              <w:t>Yellow</w:t>
            </w:r>
          </w:p>
        </w:tc>
      </w:tr>
      <w:tr w:rsidR="008A103B" w:rsidRPr="00FC6C37" w14:paraId="4DB27F18" w14:textId="77777777" w:rsidTr="0096581D">
        <w:tc>
          <w:tcPr>
            <w:tcW w:w="711" w:type="pct"/>
          </w:tcPr>
          <w:p w14:paraId="53217927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  <w:tc>
          <w:tcPr>
            <w:tcW w:w="1244" w:type="pct"/>
          </w:tcPr>
          <w:p w14:paraId="4631B7DE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CAF-10</w:t>
            </w:r>
          </w:p>
        </w:tc>
        <w:tc>
          <w:tcPr>
            <w:tcW w:w="1586" w:type="pct"/>
            <w:gridSpan w:val="2"/>
          </w:tcPr>
          <w:p w14:paraId="7C678C4C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</w:p>
        </w:tc>
        <w:tc>
          <w:tcPr>
            <w:tcW w:w="1459" w:type="pct"/>
          </w:tcPr>
          <w:p w14:paraId="2B7E38D8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Style w:val="ad"/>
                <w:rFonts w:ascii="Times New Roman" w:hAnsi="Times New Roman" w:cs="Times New Roman"/>
                <w:b w:val="0"/>
                <w:sz w:val="24"/>
                <w:szCs w:val="24"/>
              </w:rPr>
              <w:t>Maroon</w:t>
            </w:r>
          </w:p>
        </w:tc>
      </w:tr>
      <w:tr w:rsidR="008A103B" w:rsidRPr="00FC6C37" w14:paraId="583EAEC6" w14:textId="77777777" w:rsidTr="0096581D">
        <w:trPr>
          <w:trHeight w:val="158"/>
        </w:trPr>
        <w:tc>
          <w:tcPr>
            <w:tcW w:w="711" w:type="pct"/>
          </w:tcPr>
          <w:p w14:paraId="53C2AB96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39</w:t>
            </w:r>
          </w:p>
        </w:tc>
        <w:tc>
          <w:tcPr>
            <w:tcW w:w="1244" w:type="pct"/>
          </w:tcPr>
          <w:p w14:paraId="6E3D7A99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YYF-10</w:t>
            </w:r>
          </w:p>
        </w:tc>
        <w:tc>
          <w:tcPr>
            <w:tcW w:w="1586" w:type="pct"/>
            <w:gridSpan w:val="2"/>
          </w:tcPr>
          <w:p w14:paraId="47952902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Female</w:t>
            </w:r>
          </w:p>
        </w:tc>
        <w:tc>
          <w:tcPr>
            <w:tcW w:w="1459" w:type="pct"/>
          </w:tcPr>
          <w:p w14:paraId="4052FB15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Fonts w:ascii="Times New Roman" w:hAnsi="Times New Roman" w:cs="Times New Roman"/>
                <w:sz w:val="24"/>
                <w:szCs w:val="24"/>
              </w:rPr>
              <w:t>Yellow</w:t>
            </w:r>
          </w:p>
        </w:tc>
      </w:tr>
      <w:tr w:rsidR="008A103B" w:rsidRPr="00FC6C37" w14:paraId="1BE7374C" w14:textId="77777777" w:rsidTr="0096581D">
        <w:trPr>
          <w:trHeight w:val="40"/>
        </w:trPr>
        <w:tc>
          <w:tcPr>
            <w:tcW w:w="711" w:type="pct"/>
            <w:tcBorders>
              <w:bottom w:val="single" w:sz="8" w:space="0" w:color="auto"/>
            </w:tcBorders>
          </w:tcPr>
          <w:p w14:paraId="77C3D0D2" w14:textId="77777777" w:rsidR="008A103B" w:rsidRPr="006A2B0C" w:rsidRDefault="008A103B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244" w:type="pct"/>
            <w:tcBorders>
              <w:bottom w:val="single" w:sz="8" w:space="0" w:color="auto"/>
            </w:tcBorders>
          </w:tcPr>
          <w:p w14:paraId="2E2F01E6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CYM-10</w:t>
            </w:r>
          </w:p>
        </w:tc>
        <w:tc>
          <w:tcPr>
            <w:tcW w:w="1586" w:type="pct"/>
            <w:gridSpan w:val="2"/>
            <w:tcBorders>
              <w:bottom w:val="single" w:sz="8" w:space="0" w:color="auto"/>
            </w:tcBorders>
          </w:tcPr>
          <w:p w14:paraId="5C68A6E6" w14:textId="77777777" w:rsidR="008A103B" w:rsidRPr="006A2B0C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6A2B0C">
              <w:rPr>
                <w:rFonts w:ascii="Times New Roman" w:hAnsi="Times New Roman" w:cs="Times New Roman"/>
                <w:sz w:val="24"/>
                <w:szCs w:val="24"/>
              </w:rPr>
              <w:t>Male</w:t>
            </w:r>
          </w:p>
        </w:tc>
        <w:tc>
          <w:tcPr>
            <w:tcW w:w="1459" w:type="pct"/>
            <w:tcBorders>
              <w:bottom w:val="single" w:sz="8" w:space="0" w:color="auto"/>
            </w:tcBorders>
          </w:tcPr>
          <w:p w14:paraId="35D7B74C" w14:textId="77777777" w:rsidR="008A103B" w:rsidRPr="00B62CE6" w:rsidRDefault="008A103B" w:rsidP="0096581D">
            <w:pPr>
              <w:spacing w:line="360" w:lineRule="auto"/>
              <w:jc w:val="left"/>
              <w:rPr>
                <w:rFonts w:ascii="Times New Roman" w:eastAsiaTheme="majorEastAsia" w:hAnsi="Times New Roman" w:cs="Times New Roman"/>
                <w:i/>
                <w:iCs/>
                <w:color w:val="243F60" w:themeColor="accent1" w:themeShade="7F"/>
                <w:sz w:val="24"/>
                <w:szCs w:val="24"/>
              </w:rPr>
            </w:pPr>
            <w:r w:rsidRPr="00B62CE6">
              <w:rPr>
                <w:rStyle w:val="ad"/>
                <w:rFonts w:ascii="Times New Roman" w:hAnsi="Times New Roman" w:cs="Times New Roman"/>
                <w:b w:val="0"/>
                <w:sz w:val="24"/>
                <w:szCs w:val="24"/>
              </w:rPr>
              <w:t>Maroon</w:t>
            </w:r>
          </w:p>
        </w:tc>
      </w:tr>
    </w:tbl>
    <w:p w14:paraId="10413142" w14:textId="77777777" w:rsidR="00275552" w:rsidRPr="00FC6C37" w:rsidRDefault="00275552" w:rsidP="00275552">
      <w:pPr>
        <w:spacing w:line="360" w:lineRule="auto"/>
        <w:rPr>
          <w:rFonts w:ascii="Times New Roman" w:hAnsi="Times New Roman" w:cs="Times New Roman"/>
          <w:b/>
        </w:rPr>
      </w:pPr>
    </w:p>
    <w:p w14:paraId="300B71DE" w14:textId="5B1DCDA3" w:rsidR="00275552" w:rsidRPr="005802BA" w:rsidRDefault="00070D50" w:rsidP="00EC2931">
      <w:pPr>
        <w:spacing w:line="360" w:lineRule="auto"/>
        <w:outlineLvl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Table S</w:t>
      </w:r>
      <w:r w:rsidR="00E73883">
        <w:rPr>
          <w:rFonts w:ascii="Times New Roman" w:hAnsi="Times New Roman" w:cs="Times New Roman" w:hint="eastAsia"/>
          <w:b/>
          <w:sz w:val="24"/>
          <w:szCs w:val="24"/>
        </w:rPr>
        <w:t>21</w:t>
      </w:r>
      <w:r w:rsidR="00E50A97">
        <w:rPr>
          <w:rFonts w:ascii="Times New Roman" w:hAnsi="Times New Roman" w:cs="Times New Roman"/>
          <w:b/>
          <w:sz w:val="24"/>
          <w:szCs w:val="24"/>
        </w:rPr>
        <w:t>.</w:t>
      </w:r>
      <w:r w:rsidR="00275552" w:rsidRPr="005802BA">
        <w:rPr>
          <w:rFonts w:ascii="Times New Roman" w:hAnsi="Times New Roman" w:cs="Times New Roman"/>
          <w:b/>
          <w:sz w:val="24"/>
          <w:szCs w:val="24"/>
        </w:rPr>
        <w:t xml:space="preserve"> SNP sites </w:t>
      </w:r>
      <w:r w:rsidR="00FD7DDF" w:rsidRPr="005802BA">
        <w:rPr>
          <w:rFonts w:ascii="Times New Roman" w:hAnsi="Times New Roman" w:cs="Times New Roman"/>
          <w:b/>
          <w:sz w:val="24"/>
          <w:szCs w:val="24"/>
        </w:rPr>
        <w:t>most significant</w:t>
      </w:r>
      <w:r w:rsidR="0021100F">
        <w:rPr>
          <w:rFonts w:ascii="Times New Roman" w:hAnsi="Times New Roman" w:cs="Times New Roman"/>
          <w:b/>
          <w:sz w:val="24"/>
          <w:szCs w:val="24"/>
        </w:rPr>
        <w:t>ly</w:t>
      </w:r>
      <w:r w:rsidR="00FD7DDF" w:rsidRPr="005802B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75552" w:rsidRPr="005802BA">
        <w:rPr>
          <w:rFonts w:ascii="Times New Roman" w:hAnsi="Times New Roman" w:cs="Times New Roman"/>
          <w:b/>
          <w:sz w:val="24"/>
          <w:szCs w:val="24"/>
        </w:rPr>
        <w:t xml:space="preserve">associated </w:t>
      </w:r>
      <w:r w:rsidR="00FD7DDF">
        <w:rPr>
          <w:rFonts w:ascii="Times New Roman" w:hAnsi="Times New Roman" w:cs="Times New Roman"/>
          <w:b/>
          <w:sz w:val="24"/>
          <w:szCs w:val="24"/>
        </w:rPr>
        <w:t>with</w:t>
      </w:r>
      <w:r w:rsidR="00275552" w:rsidRPr="005802BA">
        <w:rPr>
          <w:rFonts w:ascii="Times New Roman" w:hAnsi="Times New Roman" w:cs="Times New Roman"/>
          <w:b/>
          <w:sz w:val="24"/>
          <w:szCs w:val="24"/>
        </w:rPr>
        <w:t xml:space="preserve"> plumage color in quail</w:t>
      </w: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9"/>
        <w:gridCol w:w="1390"/>
        <w:gridCol w:w="1176"/>
        <w:gridCol w:w="547"/>
        <w:gridCol w:w="756"/>
        <w:gridCol w:w="756"/>
        <w:gridCol w:w="547"/>
        <w:gridCol w:w="1129"/>
        <w:gridCol w:w="1272"/>
      </w:tblGrid>
      <w:tr w:rsidR="00275552" w:rsidRPr="00FC6C37" w14:paraId="5B70D683" w14:textId="77777777" w:rsidTr="00275552">
        <w:trPr>
          <w:trHeight w:hRule="exact" w:val="398"/>
        </w:trPr>
        <w:tc>
          <w:tcPr>
            <w:tcW w:w="576" w:type="pct"/>
            <w:tcBorders>
              <w:top w:val="single" w:sz="8" w:space="0" w:color="auto"/>
              <w:bottom w:val="single" w:sz="4" w:space="0" w:color="auto"/>
            </w:tcBorders>
            <w:vAlign w:val="center"/>
          </w:tcPr>
          <w:p w14:paraId="421C10AA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b/>
                <w:sz w:val="24"/>
                <w:szCs w:val="24"/>
              </w:rPr>
              <w:t>Chr.</w:t>
            </w:r>
          </w:p>
        </w:tc>
        <w:tc>
          <w:tcPr>
            <w:tcW w:w="766" w:type="pct"/>
            <w:tcBorders>
              <w:top w:val="single" w:sz="8" w:space="0" w:color="auto"/>
              <w:bottom w:val="single" w:sz="4" w:space="0" w:color="auto"/>
            </w:tcBorders>
            <w:vAlign w:val="center"/>
          </w:tcPr>
          <w:p w14:paraId="49B81A61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b/>
                <w:sz w:val="24"/>
                <w:szCs w:val="24"/>
              </w:rPr>
              <w:t>SNP</w:t>
            </w:r>
          </w:p>
        </w:tc>
        <w:tc>
          <w:tcPr>
            <w:tcW w:w="681" w:type="pct"/>
            <w:tcBorders>
              <w:top w:val="single" w:sz="8" w:space="0" w:color="auto"/>
              <w:bottom w:val="single" w:sz="4" w:space="0" w:color="auto"/>
            </w:tcBorders>
            <w:vAlign w:val="center"/>
          </w:tcPr>
          <w:p w14:paraId="36D8E629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b/>
                <w:sz w:val="24"/>
                <w:szCs w:val="24"/>
              </w:rPr>
              <w:t>Pos.</w:t>
            </w:r>
          </w:p>
        </w:tc>
        <w:tc>
          <w:tcPr>
            <w:tcW w:w="340" w:type="pct"/>
            <w:tcBorders>
              <w:top w:val="single" w:sz="8" w:space="0" w:color="auto"/>
              <w:bottom w:val="single" w:sz="4" w:space="0" w:color="auto"/>
            </w:tcBorders>
            <w:vAlign w:val="center"/>
          </w:tcPr>
          <w:p w14:paraId="3A029474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b/>
                <w:sz w:val="24"/>
                <w:szCs w:val="24"/>
              </w:rPr>
              <w:t>A1</w:t>
            </w:r>
          </w:p>
        </w:tc>
        <w:tc>
          <w:tcPr>
            <w:tcW w:w="425" w:type="pct"/>
            <w:tcBorders>
              <w:top w:val="single" w:sz="8" w:space="0" w:color="auto"/>
              <w:bottom w:val="single" w:sz="4" w:space="0" w:color="auto"/>
            </w:tcBorders>
            <w:vAlign w:val="center"/>
          </w:tcPr>
          <w:p w14:paraId="1005ECA7" w14:textId="28125E36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b/>
                <w:sz w:val="24"/>
                <w:szCs w:val="24"/>
              </w:rPr>
              <w:t>F_A</w:t>
            </w:r>
            <w:r w:rsidR="003B4021" w:rsidRPr="003B4021">
              <w:rPr>
                <w:rFonts w:ascii="Times New Roman" w:hAnsi="Times New Roman" w:cs="Times New Roman" w:hint="eastAsia"/>
                <w:sz w:val="24"/>
                <w:szCs w:val="24"/>
                <w:vertAlign w:val="superscript"/>
              </w:rPr>
              <w:t>a</w:t>
            </w:r>
            <w:r w:rsidRPr="00ED69B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3B4021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aa</w:t>
            </w:r>
            <w:r w:rsidRPr="00ED69BC">
              <w:rPr>
                <w:rFonts w:ascii="Times New Roman" w:hAnsi="Times New Roman" w:cs="Times New Roman"/>
                <w:b/>
                <w:sz w:val="24"/>
                <w:szCs w:val="24"/>
                <w:vertAlign w:val="superscript"/>
              </w:rPr>
              <w:t>a</w:t>
            </w:r>
          </w:p>
        </w:tc>
        <w:tc>
          <w:tcPr>
            <w:tcW w:w="426" w:type="pct"/>
            <w:tcBorders>
              <w:top w:val="single" w:sz="8" w:space="0" w:color="auto"/>
              <w:bottom w:val="single" w:sz="4" w:space="0" w:color="auto"/>
            </w:tcBorders>
            <w:vAlign w:val="center"/>
          </w:tcPr>
          <w:p w14:paraId="4E547339" w14:textId="63B50A7E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b/>
                <w:sz w:val="24"/>
                <w:szCs w:val="24"/>
              </w:rPr>
              <w:t>F_U</w:t>
            </w:r>
            <w:r w:rsidR="003B4021" w:rsidRPr="003B4021">
              <w:rPr>
                <w:rFonts w:ascii="Times New Roman" w:hAnsi="Times New Roman" w:cs="Times New Roman" w:hint="eastAsia"/>
                <w:sz w:val="24"/>
                <w:szCs w:val="24"/>
                <w:vertAlign w:val="superscript"/>
              </w:rPr>
              <w:t>a</w:t>
            </w:r>
            <w:r w:rsidRPr="00ED69B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ED69BC">
              <w:rPr>
                <w:rFonts w:ascii="Times New Roman" w:hAnsi="Times New Roman" w:cs="Times New Roman"/>
                <w:b/>
                <w:sz w:val="24"/>
                <w:szCs w:val="24"/>
                <w:vertAlign w:val="superscript"/>
              </w:rPr>
              <w:t>a</w:t>
            </w:r>
          </w:p>
        </w:tc>
        <w:tc>
          <w:tcPr>
            <w:tcW w:w="340" w:type="pct"/>
            <w:tcBorders>
              <w:top w:val="single" w:sz="8" w:space="0" w:color="auto"/>
              <w:bottom w:val="single" w:sz="4" w:space="0" w:color="auto"/>
            </w:tcBorders>
            <w:vAlign w:val="center"/>
          </w:tcPr>
          <w:p w14:paraId="18D52029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b/>
                <w:sz w:val="24"/>
                <w:szCs w:val="24"/>
              </w:rPr>
              <w:t>A2</w:t>
            </w:r>
          </w:p>
        </w:tc>
        <w:tc>
          <w:tcPr>
            <w:tcW w:w="681" w:type="pct"/>
            <w:tcBorders>
              <w:top w:val="single" w:sz="8" w:space="0" w:color="auto"/>
              <w:bottom w:val="single" w:sz="4" w:space="0" w:color="auto"/>
            </w:tcBorders>
            <w:vAlign w:val="center"/>
          </w:tcPr>
          <w:p w14:paraId="433F7F30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P</w:t>
            </w:r>
          </w:p>
        </w:tc>
        <w:tc>
          <w:tcPr>
            <w:tcW w:w="766" w:type="pct"/>
            <w:tcBorders>
              <w:top w:val="single" w:sz="8" w:space="0" w:color="auto"/>
              <w:bottom w:val="single" w:sz="4" w:space="0" w:color="auto"/>
            </w:tcBorders>
            <w:vAlign w:val="center"/>
          </w:tcPr>
          <w:p w14:paraId="75FF3A69" w14:textId="38FAA4AF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b/>
                <w:sz w:val="24"/>
                <w:szCs w:val="24"/>
              </w:rPr>
              <w:t>Adjusted</w:t>
            </w:r>
            <w:r w:rsidR="003B4021" w:rsidRPr="003B4021">
              <w:rPr>
                <w:rFonts w:ascii="Times New Roman" w:hAnsi="Times New Roman" w:cs="Times New Roman" w:hint="eastAsia"/>
                <w:sz w:val="24"/>
                <w:szCs w:val="24"/>
                <w:vertAlign w:val="superscript"/>
              </w:rPr>
              <w:t>b</w:t>
            </w:r>
            <w:r w:rsidRPr="00ED69B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ED69BC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P</w:t>
            </w:r>
            <w:r w:rsidRPr="00ED69B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ED69BC">
              <w:rPr>
                <w:rFonts w:ascii="Times New Roman" w:hAnsi="Times New Roman" w:cs="Times New Roman"/>
                <w:b/>
                <w:sz w:val="24"/>
                <w:szCs w:val="24"/>
                <w:vertAlign w:val="superscript"/>
              </w:rPr>
              <w:t>b</w:t>
            </w:r>
          </w:p>
        </w:tc>
      </w:tr>
      <w:tr w:rsidR="00275552" w:rsidRPr="00FC6C37" w14:paraId="467B4E03" w14:textId="77777777" w:rsidTr="00275552">
        <w:trPr>
          <w:trHeight w:hRule="exact" w:val="418"/>
        </w:trPr>
        <w:tc>
          <w:tcPr>
            <w:tcW w:w="576" w:type="pct"/>
            <w:tcBorders>
              <w:top w:val="single" w:sz="4" w:space="0" w:color="auto"/>
            </w:tcBorders>
            <w:vAlign w:val="center"/>
          </w:tcPr>
          <w:p w14:paraId="12E24FE9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66" w:type="pct"/>
            <w:tcBorders>
              <w:top w:val="single" w:sz="4" w:space="0" w:color="auto"/>
            </w:tcBorders>
            <w:vAlign w:val="center"/>
          </w:tcPr>
          <w:p w14:paraId="0F205BD7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sz w:val="24"/>
                <w:szCs w:val="24"/>
              </w:rPr>
              <w:t>1:61102026</w:t>
            </w:r>
          </w:p>
        </w:tc>
        <w:tc>
          <w:tcPr>
            <w:tcW w:w="681" w:type="pct"/>
            <w:tcBorders>
              <w:top w:val="single" w:sz="4" w:space="0" w:color="auto"/>
            </w:tcBorders>
            <w:vAlign w:val="center"/>
          </w:tcPr>
          <w:p w14:paraId="676FF170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sz w:val="24"/>
                <w:szCs w:val="24"/>
              </w:rPr>
              <w:t>61102026</w:t>
            </w:r>
          </w:p>
        </w:tc>
        <w:tc>
          <w:tcPr>
            <w:tcW w:w="340" w:type="pct"/>
            <w:tcBorders>
              <w:top w:val="single" w:sz="4" w:space="0" w:color="auto"/>
            </w:tcBorders>
            <w:vAlign w:val="center"/>
          </w:tcPr>
          <w:p w14:paraId="4C8E4794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  <w:tc>
          <w:tcPr>
            <w:tcW w:w="425" w:type="pct"/>
            <w:tcBorders>
              <w:top w:val="single" w:sz="4" w:space="0" w:color="auto"/>
            </w:tcBorders>
            <w:vAlign w:val="center"/>
          </w:tcPr>
          <w:p w14:paraId="095CD634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sz w:val="24"/>
                <w:szCs w:val="24"/>
              </w:rPr>
              <w:t>0.725</w:t>
            </w:r>
          </w:p>
        </w:tc>
        <w:tc>
          <w:tcPr>
            <w:tcW w:w="426" w:type="pct"/>
            <w:tcBorders>
              <w:top w:val="single" w:sz="4" w:space="0" w:color="auto"/>
            </w:tcBorders>
            <w:vAlign w:val="center"/>
          </w:tcPr>
          <w:p w14:paraId="49924FC6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sz w:val="24"/>
                <w:szCs w:val="24"/>
              </w:rPr>
              <w:t>0.088</w:t>
            </w:r>
          </w:p>
        </w:tc>
        <w:tc>
          <w:tcPr>
            <w:tcW w:w="340" w:type="pct"/>
            <w:tcBorders>
              <w:top w:val="single" w:sz="4" w:space="0" w:color="auto"/>
            </w:tcBorders>
            <w:vAlign w:val="center"/>
          </w:tcPr>
          <w:p w14:paraId="0D0B3254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681" w:type="pct"/>
            <w:tcBorders>
              <w:top w:val="single" w:sz="4" w:space="0" w:color="auto"/>
            </w:tcBorders>
            <w:vAlign w:val="center"/>
          </w:tcPr>
          <w:p w14:paraId="01967A5D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sz w:val="24"/>
                <w:szCs w:val="24"/>
              </w:rPr>
              <w:t>3.585e</w:t>
            </w:r>
            <w:r w:rsidRPr="00ED69BC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-8</w:t>
            </w:r>
          </w:p>
        </w:tc>
        <w:tc>
          <w:tcPr>
            <w:tcW w:w="766" w:type="pct"/>
            <w:tcBorders>
              <w:top w:val="single" w:sz="4" w:space="0" w:color="auto"/>
            </w:tcBorders>
            <w:vAlign w:val="center"/>
          </w:tcPr>
          <w:p w14:paraId="04E0FDF5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sz w:val="24"/>
                <w:szCs w:val="24"/>
              </w:rPr>
              <w:t>0.028</w:t>
            </w:r>
          </w:p>
        </w:tc>
      </w:tr>
      <w:tr w:rsidR="00275552" w:rsidRPr="00FC6C37" w14:paraId="00524A27" w14:textId="77777777" w:rsidTr="00275552">
        <w:trPr>
          <w:trHeight w:val="412"/>
        </w:trPr>
        <w:tc>
          <w:tcPr>
            <w:tcW w:w="576" w:type="pct"/>
            <w:tcBorders>
              <w:bottom w:val="single" w:sz="8" w:space="0" w:color="auto"/>
            </w:tcBorders>
            <w:vAlign w:val="center"/>
          </w:tcPr>
          <w:p w14:paraId="036C9C4C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sz w:val="24"/>
                <w:szCs w:val="24"/>
              </w:rPr>
              <w:t>Z</w:t>
            </w:r>
          </w:p>
        </w:tc>
        <w:tc>
          <w:tcPr>
            <w:tcW w:w="766" w:type="pct"/>
            <w:tcBorders>
              <w:bottom w:val="single" w:sz="8" w:space="0" w:color="auto"/>
            </w:tcBorders>
            <w:vAlign w:val="center"/>
          </w:tcPr>
          <w:p w14:paraId="78B4C39B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sz w:val="24"/>
                <w:szCs w:val="24"/>
              </w:rPr>
              <w:t>Z:23173971</w:t>
            </w:r>
          </w:p>
        </w:tc>
        <w:tc>
          <w:tcPr>
            <w:tcW w:w="681" w:type="pct"/>
            <w:tcBorders>
              <w:bottom w:val="single" w:sz="8" w:space="0" w:color="auto"/>
            </w:tcBorders>
            <w:vAlign w:val="center"/>
          </w:tcPr>
          <w:p w14:paraId="49C113C2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sz w:val="24"/>
                <w:szCs w:val="24"/>
              </w:rPr>
              <w:t>23173971</w:t>
            </w:r>
          </w:p>
        </w:tc>
        <w:tc>
          <w:tcPr>
            <w:tcW w:w="340" w:type="pct"/>
            <w:tcBorders>
              <w:bottom w:val="single" w:sz="8" w:space="0" w:color="auto"/>
            </w:tcBorders>
            <w:vAlign w:val="center"/>
          </w:tcPr>
          <w:p w14:paraId="0F1FDC76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</w:tc>
        <w:tc>
          <w:tcPr>
            <w:tcW w:w="425" w:type="pct"/>
            <w:tcBorders>
              <w:bottom w:val="single" w:sz="8" w:space="0" w:color="auto"/>
            </w:tcBorders>
            <w:vAlign w:val="center"/>
          </w:tcPr>
          <w:p w14:paraId="54594C52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sz w:val="24"/>
                <w:szCs w:val="24"/>
              </w:rPr>
              <w:t>0.800</w:t>
            </w:r>
          </w:p>
        </w:tc>
        <w:tc>
          <w:tcPr>
            <w:tcW w:w="426" w:type="pct"/>
            <w:tcBorders>
              <w:bottom w:val="single" w:sz="8" w:space="0" w:color="auto"/>
            </w:tcBorders>
            <w:vAlign w:val="center"/>
          </w:tcPr>
          <w:p w14:paraId="00D1BB23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sz w:val="24"/>
                <w:szCs w:val="24"/>
              </w:rPr>
              <w:t>0.107</w:t>
            </w:r>
          </w:p>
        </w:tc>
        <w:tc>
          <w:tcPr>
            <w:tcW w:w="340" w:type="pct"/>
            <w:tcBorders>
              <w:bottom w:val="single" w:sz="8" w:space="0" w:color="auto"/>
            </w:tcBorders>
            <w:vAlign w:val="center"/>
          </w:tcPr>
          <w:p w14:paraId="0904DCEC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681" w:type="pct"/>
            <w:tcBorders>
              <w:bottom w:val="single" w:sz="8" w:space="0" w:color="auto"/>
            </w:tcBorders>
            <w:vAlign w:val="center"/>
          </w:tcPr>
          <w:p w14:paraId="1A9C0DD9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sz w:val="24"/>
                <w:szCs w:val="24"/>
              </w:rPr>
              <w:t>3.994e</w:t>
            </w:r>
            <w:r w:rsidRPr="00ED69BC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-8</w:t>
            </w:r>
          </w:p>
        </w:tc>
        <w:tc>
          <w:tcPr>
            <w:tcW w:w="766" w:type="pct"/>
            <w:tcBorders>
              <w:bottom w:val="single" w:sz="8" w:space="0" w:color="auto"/>
            </w:tcBorders>
            <w:vAlign w:val="center"/>
          </w:tcPr>
          <w:p w14:paraId="6FCC0114" w14:textId="77777777" w:rsidR="00275552" w:rsidRPr="00ED69BC" w:rsidRDefault="00275552" w:rsidP="00275552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69BC">
              <w:rPr>
                <w:rFonts w:ascii="Times New Roman" w:hAnsi="Times New Roman" w:cs="Times New Roman"/>
                <w:sz w:val="24"/>
                <w:szCs w:val="24"/>
              </w:rPr>
              <w:t>0.019</w:t>
            </w:r>
          </w:p>
        </w:tc>
      </w:tr>
    </w:tbl>
    <w:p w14:paraId="33606B8D" w14:textId="7057D847" w:rsidR="003B4021" w:rsidRDefault="00275552" w:rsidP="00275552">
      <w:pPr>
        <w:pStyle w:val="a"/>
        <w:numPr>
          <w:ilvl w:val="0"/>
          <w:numId w:val="0"/>
        </w:numPr>
        <w:spacing w:line="360" w:lineRule="auto"/>
        <w:jc w:val="both"/>
        <w:rPr>
          <w:sz w:val="18"/>
          <w:szCs w:val="18"/>
        </w:rPr>
      </w:pPr>
      <w:r w:rsidRPr="00E949BC">
        <w:rPr>
          <w:sz w:val="18"/>
          <w:szCs w:val="18"/>
          <w:vertAlign w:val="superscript"/>
        </w:rPr>
        <w:t>a</w:t>
      </w:r>
      <w:r w:rsidRPr="00FC6C37">
        <w:rPr>
          <w:sz w:val="18"/>
          <w:szCs w:val="18"/>
        </w:rPr>
        <w:t xml:space="preserve"> Frequency of this allele in cases/controls. </w:t>
      </w:r>
    </w:p>
    <w:p w14:paraId="6FF368FF" w14:textId="1344925D" w:rsidR="00275552" w:rsidRDefault="00275552" w:rsidP="00275552">
      <w:pPr>
        <w:pStyle w:val="a"/>
        <w:numPr>
          <w:ilvl w:val="0"/>
          <w:numId w:val="0"/>
        </w:numPr>
        <w:spacing w:line="360" w:lineRule="auto"/>
        <w:jc w:val="both"/>
        <w:rPr>
          <w:sz w:val="18"/>
          <w:szCs w:val="18"/>
        </w:rPr>
      </w:pPr>
      <w:r w:rsidRPr="00E949BC">
        <w:rPr>
          <w:sz w:val="18"/>
          <w:szCs w:val="18"/>
          <w:vertAlign w:val="superscript"/>
        </w:rPr>
        <w:t>b</w:t>
      </w:r>
      <w:r w:rsidRPr="00FC6C37">
        <w:rPr>
          <w:sz w:val="18"/>
          <w:szCs w:val="18"/>
        </w:rPr>
        <w:t xml:space="preserve"> Bonferroni single-step adjusted </w:t>
      </w:r>
      <w:r w:rsidRPr="00FC6C37">
        <w:rPr>
          <w:i/>
          <w:sz w:val="18"/>
          <w:szCs w:val="18"/>
        </w:rPr>
        <w:t>P</w:t>
      </w:r>
      <w:r w:rsidRPr="00FC6C37">
        <w:rPr>
          <w:sz w:val="18"/>
          <w:szCs w:val="18"/>
        </w:rPr>
        <w:t>-values</w:t>
      </w:r>
    </w:p>
    <w:p w14:paraId="7B46A6D0" w14:textId="1AE00801" w:rsidR="00404C58" w:rsidRDefault="00404C58" w:rsidP="00275552">
      <w:pPr>
        <w:pStyle w:val="a"/>
        <w:numPr>
          <w:ilvl w:val="0"/>
          <w:numId w:val="0"/>
        </w:numPr>
        <w:spacing w:line="360" w:lineRule="auto"/>
        <w:jc w:val="both"/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1F9FC357" w14:textId="77777777" w:rsidR="00626D62" w:rsidRDefault="00626D62" w:rsidP="00275552">
      <w:pPr>
        <w:pStyle w:val="a"/>
        <w:numPr>
          <w:ilvl w:val="0"/>
          <w:numId w:val="0"/>
        </w:numPr>
        <w:spacing w:line="360" w:lineRule="auto"/>
        <w:jc w:val="both"/>
        <w:rPr>
          <w:sz w:val="18"/>
          <w:szCs w:val="18"/>
        </w:rPr>
      </w:pPr>
    </w:p>
    <w:p w14:paraId="59485EF7" w14:textId="7F5E19AF" w:rsidR="00626D62" w:rsidRPr="00626D62" w:rsidRDefault="00070D50" w:rsidP="00EC2931">
      <w:pPr>
        <w:spacing w:line="360" w:lineRule="auto"/>
        <w:outlineLvl w:val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Table S</w:t>
      </w:r>
      <w:r w:rsidR="008A6D8F">
        <w:rPr>
          <w:rFonts w:ascii="Times New Roman" w:hAnsi="Times New Roman" w:cs="Times New Roman"/>
          <w:b/>
          <w:sz w:val="24"/>
          <w:szCs w:val="24"/>
        </w:rPr>
        <w:t>2</w:t>
      </w:r>
      <w:r w:rsidR="00E73883">
        <w:rPr>
          <w:rFonts w:ascii="Times New Roman" w:hAnsi="Times New Roman" w:cs="Times New Roman" w:hint="eastAsia"/>
          <w:b/>
          <w:sz w:val="24"/>
          <w:szCs w:val="24"/>
        </w:rPr>
        <w:t>2</w:t>
      </w:r>
      <w:r w:rsidR="00626D62" w:rsidRPr="00626D62">
        <w:rPr>
          <w:rFonts w:ascii="Times New Roman" w:hAnsi="Times New Roman" w:cs="Times New Roman" w:hint="eastAsia"/>
          <w:b/>
          <w:sz w:val="24"/>
          <w:szCs w:val="24"/>
        </w:rPr>
        <w:t>.</w:t>
      </w:r>
      <w:r w:rsidR="00626D62" w:rsidRPr="00626D62">
        <w:rPr>
          <w:rFonts w:ascii="Times New Roman" w:hAnsi="Times New Roman" w:cs="Times New Roman"/>
          <w:b/>
          <w:sz w:val="24"/>
          <w:szCs w:val="24"/>
        </w:rPr>
        <w:t xml:space="preserve"> Primer </w:t>
      </w:r>
      <w:r w:rsidR="00052966">
        <w:rPr>
          <w:rFonts w:ascii="Times New Roman" w:hAnsi="Times New Roman" w:cs="Times New Roman"/>
          <w:b/>
          <w:sz w:val="24"/>
          <w:szCs w:val="24"/>
        </w:rPr>
        <w:t>sequences of transcripts clone</w:t>
      </w:r>
      <w:r w:rsidR="00626D62" w:rsidRPr="00626D62">
        <w:rPr>
          <w:rFonts w:ascii="Times New Roman" w:hAnsi="Times New Roman" w:cs="Times New Roman"/>
          <w:b/>
          <w:sz w:val="24"/>
          <w:szCs w:val="24"/>
        </w:rPr>
        <w:t xml:space="preserve"> and </w:t>
      </w:r>
      <w:r w:rsidR="00626D62" w:rsidRPr="00626D62">
        <w:rPr>
          <w:rFonts w:ascii="Times New Roman" w:hAnsi="Times New Roman" w:cs="Times New Roman" w:hint="eastAsia"/>
          <w:b/>
          <w:sz w:val="24"/>
          <w:szCs w:val="24"/>
        </w:rPr>
        <w:t>q</w:t>
      </w:r>
      <w:r w:rsidR="00626D62" w:rsidRPr="00626D62">
        <w:rPr>
          <w:rFonts w:ascii="Times New Roman" w:hAnsi="Times New Roman" w:cs="Times New Roman"/>
          <w:b/>
          <w:sz w:val="24"/>
          <w:szCs w:val="24"/>
        </w:rPr>
        <w:t xml:space="preserve">PCR for </w:t>
      </w:r>
      <w:r w:rsidR="00626D62" w:rsidRPr="00052966">
        <w:rPr>
          <w:rFonts w:ascii="Times New Roman" w:hAnsi="Times New Roman" w:cs="Times New Roman"/>
          <w:b/>
          <w:i/>
          <w:sz w:val="24"/>
          <w:szCs w:val="24"/>
        </w:rPr>
        <w:t>CCDC171</w:t>
      </w:r>
    </w:p>
    <w:tbl>
      <w:tblPr>
        <w:tblStyle w:val="1"/>
        <w:tblW w:w="9356" w:type="dxa"/>
        <w:tblInd w:w="-176" w:type="dxa"/>
        <w:tblLayout w:type="fixed"/>
        <w:tblLook w:val="04A0" w:firstRow="1" w:lastRow="0" w:firstColumn="1" w:lastColumn="0" w:noHBand="0" w:noVBand="1"/>
      </w:tblPr>
      <w:tblGrid>
        <w:gridCol w:w="851"/>
        <w:gridCol w:w="993"/>
        <w:gridCol w:w="1134"/>
        <w:gridCol w:w="4110"/>
        <w:gridCol w:w="2268"/>
      </w:tblGrid>
      <w:tr w:rsidR="00626D62" w:rsidRPr="00D64986" w14:paraId="20519D1E" w14:textId="77777777" w:rsidTr="000529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851" w:type="dxa"/>
            <w:tcBorders>
              <w:top w:val="single" w:sz="12" w:space="0" w:color="000000" w:themeColor="text1"/>
              <w:bottom w:val="single" w:sz="12" w:space="0" w:color="000000" w:themeColor="text1"/>
            </w:tcBorders>
          </w:tcPr>
          <w:p w14:paraId="48701ED8" w14:textId="77777777" w:rsidR="00626D62" w:rsidRPr="00626D62" w:rsidRDefault="00626D62" w:rsidP="0005296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26D62">
              <w:rPr>
                <w:rFonts w:ascii="Times New Roman" w:hAnsi="Times New Roman" w:cs="Times New Roman"/>
                <w:b/>
                <w:sz w:val="24"/>
                <w:szCs w:val="24"/>
              </w:rPr>
              <w:t>Intent</w:t>
            </w:r>
          </w:p>
        </w:tc>
        <w:tc>
          <w:tcPr>
            <w:tcW w:w="993" w:type="dxa"/>
            <w:tcBorders>
              <w:top w:val="single" w:sz="12" w:space="0" w:color="000000" w:themeColor="text1"/>
              <w:bottom w:val="single" w:sz="12" w:space="0" w:color="000000" w:themeColor="text1"/>
            </w:tcBorders>
          </w:tcPr>
          <w:p w14:paraId="105C1AA4" w14:textId="77777777" w:rsidR="00626D62" w:rsidRPr="00626D62" w:rsidRDefault="00626D62" w:rsidP="0005296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26D62">
              <w:rPr>
                <w:rFonts w:ascii="Times New Roman" w:hAnsi="Times New Roman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134" w:type="dxa"/>
            <w:tcBorders>
              <w:top w:val="single" w:sz="12" w:space="0" w:color="000000" w:themeColor="text1"/>
              <w:bottom w:val="single" w:sz="12" w:space="0" w:color="000000" w:themeColor="text1"/>
            </w:tcBorders>
          </w:tcPr>
          <w:p w14:paraId="3876B4B5" w14:textId="77777777" w:rsidR="00626D62" w:rsidRPr="00626D62" w:rsidRDefault="00626D62" w:rsidP="0005296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26D62">
              <w:rPr>
                <w:rFonts w:ascii="Times New Roman" w:hAnsi="Times New Roman" w:cs="Times New Roman"/>
                <w:b/>
                <w:sz w:val="24"/>
                <w:szCs w:val="24"/>
              </w:rPr>
              <w:t>Primer name</w:t>
            </w:r>
          </w:p>
        </w:tc>
        <w:tc>
          <w:tcPr>
            <w:tcW w:w="4110" w:type="dxa"/>
            <w:tcBorders>
              <w:top w:val="single" w:sz="12" w:space="0" w:color="000000" w:themeColor="text1"/>
              <w:bottom w:val="single" w:sz="12" w:space="0" w:color="000000" w:themeColor="text1"/>
            </w:tcBorders>
          </w:tcPr>
          <w:p w14:paraId="3CFF6742" w14:textId="77777777" w:rsidR="00626D62" w:rsidRPr="00626D62" w:rsidRDefault="00626D62" w:rsidP="0005296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26D62">
              <w:rPr>
                <w:rFonts w:ascii="Times New Roman" w:hAnsi="Times New Roman" w:cs="Times New Roman"/>
                <w:b/>
                <w:sz w:val="24"/>
                <w:szCs w:val="24"/>
              </w:rPr>
              <w:t>Primer sequnces</w:t>
            </w:r>
          </w:p>
        </w:tc>
        <w:tc>
          <w:tcPr>
            <w:tcW w:w="2268" w:type="dxa"/>
            <w:tcBorders>
              <w:top w:val="single" w:sz="12" w:space="0" w:color="000000" w:themeColor="text1"/>
              <w:bottom w:val="single" w:sz="12" w:space="0" w:color="000000" w:themeColor="text1"/>
            </w:tcBorders>
          </w:tcPr>
          <w:p w14:paraId="6411AFF9" w14:textId="1445D12E" w:rsidR="00626D62" w:rsidRDefault="00052966" w:rsidP="0005296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Products length (cds range) </w:t>
            </w:r>
          </w:p>
          <w:p w14:paraId="2D293136" w14:textId="35FCAF58" w:rsidR="00052966" w:rsidRPr="00626D62" w:rsidRDefault="00CA28E0" w:rsidP="00052966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  <w:r w:rsidR="00052966">
              <w:rPr>
                <w:rFonts w:ascii="Times New Roman" w:hAnsi="Times New Roman" w:cs="Times New Roman"/>
                <w:b/>
                <w:sz w:val="24"/>
                <w:szCs w:val="24"/>
              </w:rPr>
              <w:t>p</w:t>
            </w:r>
          </w:p>
        </w:tc>
      </w:tr>
      <w:tr w:rsidR="00626D62" w:rsidRPr="00D64986" w14:paraId="7A44ACEF" w14:textId="77777777" w:rsidTr="00052966">
        <w:tc>
          <w:tcPr>
            <w:tcW w:w="851" w:type="dxa"/>
            <w:vMerge w:val="restart"/>
            <w:tcBorders>
              <w:top w:val="single" w:sz="12" w:space="0" w:color="000000" w:themeColor="text1"/>
            </w:tcBorders>
            <w:vAlign w:val="center"/>
          </w:tcPr>
          <w:p w14:paraId="760539B9" w14:textId="67E047DC" w:rsidR="00626D62" w:rsidRPr="00052966" w:rsidRDefault="00052966" w:rsidP="00052966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>
              <w:rPr>
                <w:rFonts w:ascii="Times New Roman" w:hAnsi="Times New Roman" w:cs="Times New Roman"/>
                <w:b/>
                <w:szCs w:val="21"/>
              </w:rPr>
              <w:t>clone</w:t>
            </w:r>
          </w:p>
        </w:tc>
        <w:tc>
          <w:tcPr>
            <w:tcW w:w="993" w:type="dxa"/>
            <w:vMerge w:val="restart"/>
            <w:tcBorders>
              <w:top w:val="single" w:sz="12" w:space="0" w:color="000000" w:themeColor="text1"/>
            </w:tcBorders>
            <w:vAlign w:val="center"/>
          </w:tcPr>
          <w:p w14:paraId="41846664" w14:textId="77777777" w:rsidR="00626D62" w:rsidRPr="00052966" w:rsidRDefault="00626D62" w:rsidP="00052966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52966">
              <w:rPr>
                <w:rFonts w:ascii="Times New Roman" w:hAnsi="Times New Roman" w:cs="Times New Roman"/>
                <w:b/>
                <w:szCs w:val="21"/>
              </w:rPr>
              <w:t>Yellow</w:t>
            </w:r>
          </w:p>
        </w:tc>
        <w:tc>
          <w:tcPr>
            <w:tcW w:w="1134" w:type="dxa"/>
            <w:tcBorders>
              <w:top w:val="single" w:sz="12" w:space="0" w:color="000000" w:themeColor="text1"/>
            </w:tcBorders>
          </w:tcPr>
          <w:p w14:paraId="0F58F1A8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Y-F1</w:t>
            </w:r>
          </w:p>
        </w:tc>
        <w:tc>
          <w:tcPr>
            <w:tcW w:w="4110" w:type="dxa"/>
            <w:tcBorders>
              <w:top w:val="single" w:sz="12" w:space="0" w:color="000000" w:themeColor="text1"/>
            </w:tcBorders>
          </w:tcPr>
          <w:p w14:paraId="623B8003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5’-GCTGCAGCAGGAAGCGGCA-3’</w:t>
            </w:r>
          </w:p>
        </w:tc>
        <w:tc>
          <w:tcPr>
            <w:tcW w:w="2268" w:type="dxa"/>
            <w:vMerge w:val="restart"/>
            <w:tcBorders>
              <w:top w:val="single" w:sz="12" w:space="0" w:color="000000" w:themeColor="text1"/>
              <w:bottom w:val="nil"/>
            </w:tcBorders>
            <w:vAlign w:val="center"/>
          </w:tcPr>
          <w:p w14:paraId="1FAAE5F5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1291 (1-1291)</w:t>
            </w:r>
          </w:p>
        </w:tc>
      </w:tr>
      <w:tr w:rsidR="00626D62" w:rsidRPr="00D64986" w14:paraId="3244E29E" w14:textId="77777777" w:rsidTr="00052966">
        <w:tc>
          <w:tcPr>
            <w:tcW w:w="851" w:type="dxa"/>
            <w:vMerge/>
          </w:tcPr>
          <w:p w14:paraId="37AB5139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93" w:type="dxa"/>
            <w:vMerge/>
            <w:vAlign w:val="center"/>
          </w:tcPr>
          <w:p w14:paraId="4257D00C" w14:textId="77777777" w:rsidR="00626D62" w:rsidRPr="00052966" w:rsidRDefault="00626D62" w:rsidP="00052966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1134" w:type="dxa"/>
          </w:tcPr>
          <w:p w14:paraId="3DD53C1E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Y-R1</w:t>
            </w:r>
          </w:p>
        </w:tc>
        <w:tc>
          <w:tcPr>
            <w:tcW w:w="4110" w:type="dxa"/>
          </w:tcPr>
          <w:p w14:paraId="387029FC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5’-ACAAGTGCCTGCTGTCCGCT-3’</w:t>
            </w:r>
          </w:p>
        </w:tc>
        <w:tc>
          <w:tcPr>
            <w:tcW w:w="2268" w:type="dxa"/>
            <w:vMerge/>
            <w:tcBorders>
              <w:top w:val="nil"/>
              <w:bottom w:val="nil"/>
            </w:tcBorders>
            <w:vAlign w:val="center"/>
          </w:tcPr>
          <w:p w14:paraId="42076F48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626D62" w:rsidRPr="00D64986" w14:paraId="5DAD2D22" w14:textId="77777777" w:rsidTr="00052966">
        <w:tc>
          <w:tcPr>
            <w:tcW w:w="851" w:type="dxa"/>
            <w:vMerge/>
          </w:tcPr>
          <w:p w14:paraId="17B6897D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93" w:type="dxa"/>
            <w:vMerge/>
            <w:vAlign w:val="center"/>
          </w:tcPr>
          <w:p w14:paraId="50C53BD4" w14:textId="77777777" w:rsidR="00626D62" w:rsidRPr="00052966" w:rsidRDefault="00626D62" w:rsidP="00052966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1134" w:type="dxa"/>
          </w:tcPr>
          <w:p w14:paraId="39950F6E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Y-F2</w:t>
            </w:r>
          </w:p>
        </w:tc>
        <w:tc>
          <w:tcPr>
            <w:tcW w:w="4110" w:type="dxa"/>
          </w:tcPr>
          <w:p w14:paraId="267DB984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5’-CGCAGAGAATTACAAGAG-3’</w:t>
            </w:r>
          </w:p>
        </w:tc>
        <w:tc>
          <w:tcPr>
            <w:tcW w:w="2268" w:type="dxa"/>
            <w:vMerge w:val="restart"/>
            <w:tcBorders>
              <w:top w:val="nil"/>
              <w:bottom w:val="nil"/>
            </w:tcBorders>
            <w:vAlign w:val="center"/>
          </w:tcPr>
          <w:p w14:paraId="4042CC87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1681 (1151-2831)</w:t>
            </w:r>
          </w:p>
        </w:tc>
      </w:tr>
      <w:tr w:rsidR="00626D62" w:rsidRPr="00D64986" w14:paraId="7CD0E697" w14:textId="77777777" w:rsidTr="00052966">
        <w:tc>
          <w:tcPr>
            <w:tcW w:w="851" w:type="dxa"/>
            <w:vMerge/>
          </w:tcPr>
          <w:p w14:paraId="57A9663D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93" w:type="dxa"/>
            <w:vMerge/>
            <w:vAlign w:val="center"/>
          </w:tcPr>
          <w:p w14:paraId="18C419CA" w14:textId="77777777" w:rsidR="00626D62" w:rsidRPr="00052966" w:rsidRDefault="00626D62" w:rsidP="00052966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1134" w:type="dxa"/>
          </w:tcPr>
          <w:p w14:paraId="361E15E0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Y-R2</w:t>
            </w:r>
          </w:p>
        </w:tc>
        <w:tc>
          <w:tcPr>
            <w:tcW w:w="4110" w:type="dxa"/>
          </w:tcPr>
          <w:p w14:paraId="3B3A14C2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5’-TGTGAAGTCCACGAGCCAGCC-3’</w:t>
            </w:r>
          </w:p>
        </w:tc>
        <w:tc>
          <w:tcPr>
            <w:tcW w:w="2268" w:type="dxa"/>
            <w:vMerge/>
            <w:tcBorders>
              <w:top w:val="nil"/>
              <w:bottom w:val="nil"/>
            </w:tcBorders>
            <w:vAlign w:val="center"/>
          </w:tcPr>
          <w:p w14:paraId="3E3B1CE9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626D62" w:rsidRPr="00D64986" w14:paraId="79E62EFB" w14:textId="77777777" w:rsidTr="00052966">
        <w:tc>
          <w:tcPr>
            <w:tcW w:w="851" w:type="dxa"/>
            <w:vMerge/>
          </w:tcPr>
          <w:p w14:paraId="752B27C9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93" w:type="dxa"/>
            <w:vMerge/>
            <w:vAlign w:val="center"/>
          </w:tcPr>
          <w:p w14:paraId="13A250D2" w14:textId="77777777" w:rsidR="00626D62" w:rsidRPr="00052966" w:rsidRDefault="00626D62" w:rsidP="00052966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1134" w:type="dxa"/>
          </w:tcPr>
          <w:p w14:paraId="55033312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Y-F3</w:t>
            </w:r>
          </w:p>
        </w:tc>
        <w:tc>
          <w:tcPr>
            <w:tcW w:w="4110" w:type="dxa"/>
          </w:tcPr>
          <w:p w14:paraId="76CB2EE0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5’-CCCAGTCTTCTAGTTCTCTC-3’</w:t>
            </w:r>
          </w:p>
        </w:tc>
        <w:tc>
          <w:tcPr>
            <w:tcW w:w="2268" w:type="dxa"/>
            <w:vMerge w:val="restart"/>
            <w:tcBorders>
              <w:top w:val="nil"/>
              <w:bottom w:val="nil"/>
            </w:tcBorders>
            <w:vAlign w:val="center"/>
          </w:tcPr>
          <w:p w14:paraId="6BD23272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1152 (2439-3665)</w:t>
            </w:r>
          </w:p>
        </w:tc>
      </w:tr>
      <w:tr w:rsidR="00626D62" w:rsidRPr="00D64986" w14:paraId="2F1E2DAA" w14:textId="77777777" w:rsidTr="00052966">
        <w:tc>
          <w:tcPr>
            <w:tcW w:w="851" w:type="dxa"/>
            <w:vMerge/>
          </w:tcPr>
          <w:p w14:paraId="0EA53EDC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93" w:type="dxa"/>
            <w:vMerge/>
            <w:vAlign w:val="center"/>
          </w:tcPr>
          <w:p w14:paraId="74693225" w14:textId="77777777" w:rsidR="00626D62" w:rsidRPr="00052966" w:rsidRDefault="00626D62" w:rsidP="00052966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</w:p>
        </w:tc>
        <w:tc>
          <w:tcPr>
            <w:tcW w:w="1134" w:type="dxa"/>
          </w:tcPr>
          <w:p w14:paraId="02B5A670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Y-R3</w:t>
            </w:r>
          </w:p>
        </w:tc>
        <w:tc>
          <w:tcPr>
            <w:tcW w:w="4110" w:type="dxa"/>
          </w:tcPr>
          <w:p w14:paraId="0DBEC6DF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5’-GGGGGGGGTGTTCTTTCA-3’</w:t>
            </w:r>
          </w:p>
        </w:tc>
        <w:tc>
          <w:tcPr>
            <w:tcW w:w="2268" w:type="dxa"/>
            <w:vMerge/>
            <w:tcBorders>
              <w:top w:val="nil"/>
              <w:bottom w:val="nil"/>
            </w:tcBorders>
            <w:vAlign w:val="center"/>
          </w:tcPr>
          <w:p w14:paraId="6AE0049F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626D62" w:rsidRPr="00D64986" w14:paraId="57D8155D" w14:textId="77777777" w:rsidTr="00052966">
        <w:tc>
          <w:tcPr>
            <w:tcW w:w="851" w:type="dxa"/>
            <w:vMerge/>
          </w:tcPr>
          <w:p w14:paraId="33CAADCC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93" w:type="dxa"/>
            <w:vMerge w:val="restart"/>
            <w:vAlign w:val="center"/>
          </w:tcPr>
          <w:p w14:paraId="017A3930" w14:textId="77777777" w:rsidR="00626D62" w:rsidRPr="00052966" w:rsidRDefault="00626D62" w:rsidP="00052966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52966">
              <w:rPr>
                <w:rFonts w:ascii="Times New Roman" w:hAnsi="Times New Roman" w:cs="Times New Roman"/>
                <w:b/>
                <w:szCs w:val="21"/>
              </w:rPr>
              <w:t>Maroon</w:t>
            </w:r>
          </w:p>
        </w:tc>
        <w:tc>
          <w:tcPr>
            <w:tcW w:w="1134" w:type="dxa"/>
          </w:tcPr>
          <w:p w14:paraId="48F0A441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C-F1</w:t>
            </w:r>
          </w:p>
        </w:tc>
        <w:tc>
          <w:tcPr>
            <w:tcW w:w="4110" w:type="dxa"/>
          </w:tcPr>
          <w:p w14:paraId="52DA25D5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5’-ATGATTGAAATAATGAATTTG-3’</w:t>
            </w:r>
          </w:p>
        </w:tc>
        <w:tc>
          <w:tcPr>
            <w:tcW w:w="2268" w:type="dxa"/>
            <w:vMerge w:val="restart"/>
            <w:tcBorders>
              <w:top w:val="nil"/>
              <w:bottom w:val="nil"/>
            </w:tcBorders>
            <w:vAlign w:val="center"/>
          </w:tcPr>
          <w:p w14:paraId="15EA47FB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1566 (1-1566)</w:t>
            </w:r>
          </w:p>
        </w:tc>
      </w:tr>
      <w:tr w:rsidR="00626D62" w:rsidRPr="00D64986" w14:paraId="7E64FEC6" w14:textId="77777777" w:rsidTr="00052966">
        <w:tc>
          <w:tcPr>
            <w:tcW w:w="851" w:type="dxa"/>
            <w:vMerge/>
          </w:tcPr>
          <w:p w14:paraId="17B87EEF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93" w:type="dxa"/>
            <w:vMerge/>
          </w:tcPr>
          <w:p w14:paraId="1BEA4AC1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34" w:type="dxa"/>
          </w:tcPr>
          <w:p w14:paraId="06427CDF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C-R1</w:t>
            </w:r>
          </w:p>
        </w:tc>
        <w:tc>
          <w:tcPr>
            <w:tcW w:w="4110" w:type="dxa"/>
          </w:tcPr>
          <w:p w14:paraId="3FBD37AD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5’-AAGCTTCTGGATTTCATTTTC-3’</w:t>
            </w:r>
          </w:p>
        </w:tc>
        <w:tc>
          <w:tcPr>
            <w:tcW w:w="2268" w:type="dxa"/>
            <w:vMerge/>
            <w:tcBorders>
              <w:top w:val="nil"/>
              <w:bottom w:val="nil"/>
            </w:tcBorders>
            <w:vAlign w:val="center"/>
          </w:tcPr>
          <w:p w14:paraId="590DB852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626D62" w:rsidRPr="00D64986" w14:paraId="482EF175" w14:textId="77777777" w:rsidTr="00052966">
        <w:tc>
          <w:tcPr>
            <w:tcW w:w="851" w:type="dxa"/>
            <w:vMerge/>
          </w:tcPr>
          <w:p w14:paraId="038EDBBC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93" w:type="dxa"/>
            <w:vMerge/>
          </w:tcPr>
          <w:p w14:paraId="1A905AB2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34" w:type="dxa"/>
          </w:tcPr>
          <w:p w14:paraId="2EF41643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C-F2</w:t>
            </w:r>
          </w:p>
        </w:tc>
        <w:tc>
          <w:tcPr>
            <w:tcW w:w="4110" w:type="dxa"/>
          </w:tcPr>
          <w:p w14:paraId="6506D9A3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5’-GCCAATGCCCATAAAGAG-3’</w:t>
            </w:r>
          </w:p>
        </w:tc>
        <w:tc>
          <w:tcPr>
            <w:tcW w:w="2268" w:type="dxa"/>
            <w:vMerge w:val="restart"/>
            <w:tcBorders>
              <w:top w:val="nil"/>
              <w:bottom w:val="nil"/>
            </w:tcBorders>
            <w:vAlign w:val="center"/>
          </w:tcPr>
          <w:p w14:paraId="52D81F20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729 (1411-2139)</w:t>
            </w:r>
          </w:p>
        </w:tc>
      </w:tr>
      <w:tr w:rsidR="00626D62" w:rsidRPr="00D64986" w14:paraId="20D57E8E" w14:textId="77777777" w:rsidTr="00052966">
        <w:tc>
          <w:tcPr>
            <w:tcW w:w="851" w:type="dxa"/>
            <w:vMerge/>
          </w:tcPr>
          <w:p w14:paraId="4BF1DF62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93" w:type="dxa"/>
            <w:vMerge/>
          </w:tcPr>
          <w:p w14:paraId="19139031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34" w:type="dxa"/>
          </w:tcPr>
          <w:p w14:paraId="1E8F5642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C-R2</w:t>
            </w:r>
          </w:p>
        </w:tc>
        <w:tc>
          <w:tcPr>
            <w:tcW w:w="4110" w:type="dxa"/>
          </w:tcPr>
          <w:p w14:paraId="7BECED20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5’-ACATGATCGGCCATAGAGAGG-3’</w:t>
            </w:r>
          </w:p>
        </w:tc>
        <w:tc>
          <w:tcPr>
            <w:tcW w:w="2268" w:type="dxa"/>
            <w:vMerge/>
            <w:tcBorders>
              <w:top w:val="nil"/>
              <w:bottom w:val="nil"/>
            </w:tcBorders>
            <w:vAlign w:val="center"/>
          </w:tcPr>
          <w:p w14:paraId="4B51EBF2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626D62" w:rsidRPr="00D64986" w14:paraId="7C42EAAB" w14:textId="77777777" w:rsidTr="00052966">
        <w:tc>
          <w:tcPr>
            <w:tcW w:w="851" w:type="dxa"/>
            <w:vMerge/>
          </w:tcPr>
          <w:p w14:paraId="3964C6AF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93" w:type="dxa"/>
            <w:vMerge/>
          </w:tcPr>
          <w:p w14:paraId="6A26EAC8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34" w:type="dxa"/>
          </w:tcPr>
          <w:p w14:paraId="7209F83C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C-F3</w:t>
            </w:r>
          </w:p>
        </w:tc>
        <w:tc>
          <w:tcPr>
            <w:tcW w:w="4110" w:type="dxa"/>
          </w:tcPr>
          <w:p w14:paraId="03850020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5’-GGAGCTTCAGCGGAGCCAGG-3’</w:t>
            </w:r>
          </w:p>
        </w:tc>
        <w:tc>
          <w:tcPr>
            <w:tcW w:w="2268" w:type="dxa"/>
            <w:vMerge w:val="restart"/>
            <w:tcBorders>
              <w:top w:val="nil"/>
              <w:bottom w:val="nil"/>
            </w:tcBorders>
            <w:vAlign w:val="center"/>
          </w:tcPr>
          <w:p w14:paraId="20627583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917 (1809-2725)</w:t>
            </w:r>
          </w:p>
        </w:tc>
      </w:tr>
      <w:tr w:rsidR="00626D62" w:rsidRPr="00D64986" w14:paraId="1D0801C1" w14:textId="77777777" w:rsidTr="00052966">
        <w:tc>
          <w:tcPr>
            <w:tcW w:w="851" w:type="dxa"/>
            <w:vMerge/>
          </w:tcPr>
          <w:p w14:paraId="2E319849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93" w:type="dxa"/>
            <w:vMerge/>
          </w:tcPr>
          <w:p w14:paraId="3FABED3B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34" w:type="dxa"/>
          </w:tcPr>
          <w:p w14:paraId="41B8B990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C-R3</w:t>
            </w:r>
          </w:p>
        </w:tc>
        <w:tc>
          <w:tcPr>
            <w:tcW w:w="4110" w:type="dxa"/>
          </w:tcPr>
          <w:p w14:paraId="66B3ADF0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5’-TCTGTATCAAGGAGTTTTTC-3’</w:t>
            </w:r>
          </w:p>
        </w:tc>
        <w:tc>
          <w:tcPr>
            <w:tcW w:w="2268" w:type="dxa"/>
            <w:vMerge/>
            <w:tcBorders>
              <w:top w:val="nil"/>
              <w:bottom w:val="nil"/>
            </w:tcBorders>
            <w:vAlign w:val="center"/>
          </w:tcPr>
          <w:p w14:paraId="1624CE38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626D62" w:rsidRPr="00D64986" w14:paraId="3C7D8AD7" w14:textId="77777777" w:rsidTr="00052966">
        <w:tc>
          <w:tcPr>
            <w:tcW w:w="851" w:type="dxa"/>
            <w:vMerge/>
          </w:tcPr>
          <w:p w14:paraId="5738008F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93" w:type="dxa"/>
            <w:vMerge/>
          </w:tcPr>
          <w:p w14:paraId="1A7A57AD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34" w:type="dxa"/>
          </w:tcPr>
          <w:p w14:paraId="628246A3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C-F4</w:t>
            </w:r>
          </w:p>
        </w:tc>
        <w:tc>
          <w:tcPr>
            <w:tcW w:w="4110" w:type="dxa"/>
          </w:tcPr>
          <w:p w14:paraId="3ADCBD4C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5’-GGAATTCGTTGTGTTGAAGC-3’</w:t>
            </w:r>
          </w:p>
        </w:tc>
        <w:tc>
          <w:tcPr>
            <w:tcW w:w="2268" w:type="dxa"/>
            <w:vMerge w:val="restart"/>
            <w:tcBorders>
              <w:top w:val="nil"/>
              <w:bottom w:val="nil"/>
            </w:tcBorders>
            <w:vAlign w:val="center"/>
          </w:tcPr>
          <w:p w14:paraId="4156DD88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1121 (2470-3590)</w:t>
            </w:r>
          </w:p>
        </w:tc>
      </w:tr>
      <w:tr w:rsidR="00626D62" w:rsidRPr="00D64986" w14:paraId="47652FFD" w14:textId="77777777" w:rsidTr="00052966">
        <w:tc>
          <w:tcPr>
            <w:tcW w:w="851" w:type="dxa"/>
            <w:vMerge/>
            <w:tcBorders>
              <w:bottom w:val="single" w:sz="12" w:space="0" w:color="auto"/>
            </w:tcBorders>
          </w:tcPr>
          <w:p w14:paraId="37442B2E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93" w:type="dxa"/>
            <w:vMerge/>
            <w:tcBorders>
              <w:bottom w:val="single" w:sz="12" w:space="0" w:color="auto"/>
            </w:tcBorders>
          </w:tcPr>
          <w:p w14:paraId="4D394BB7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34" w:type="dxa"/>
            <w:tcBorders>
              <w:bottom w:val="single" w:sz="12" w:space="0" w:color="auto"/>
            </w:tcBorders>
          </w:tcPr>
          <w:p w14:paraId="2A1A9AAD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C-R4</w:t>
            </w:r>
          </w:p>
        </w:tc>
        <w:tc>
          <w:tcPr>
            <w:tcW w:w="4110" w:type="dxa"/>
            <w:tcBorders>
              <w:bottom w:val="single" w:sz="12" w:space="0" w:color="auto"/>
            </w:tcBorders>
          </w:tcPr>
          <w:p w14:paraId="59ACA79A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5’-GGGGGGGGTGTTCTTTCACC-3’</w:t>
            </w:r>
          </w:p>
        </w:tc>
        <w:tc>
          <w:tcPr>
            <w:tcW w:w="2268" w:type="dxa"/>
            <w:vMerge/>
            <w:tcBorders>
              <w:top w:val="nil"/>
              <w:bottom w:val="single" w:sz="12" w:space="0" w:color="000000" w:themeColor="text1"/>
            </w:tcBorders>
            <w:vAlign w:val="center"/>
          </w:tcPr>
          <w:p w14:paraId="4FA6A718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626D62" w:rsidRPr="00D64986" w14:paraId="61F5A113" w14:textId="77777777" w:rsidTr="00052966">
        <w:tc>
          <w:tcPr>
            <w:tcW w:w="851" w:type="dxa"/>
            <w:vMerge w:val="restart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FEEE8CF" w14:textId="77777777" w:rsidR="00626D62" w:rsidRPr="00052966" w:rsidRDefault="00626D62" w:rsidP="00052966">
            <w:pPr>
              <w:jc w:val="center"/>
              <w:rPr>
                <w:rFonts w:ascii="Times New Roman" w:hAnsi="Times New Roman" w:cs="Times New Roman"/>
                <w:b/>
                <w:szCs w:val="21"/>
              </w:rPr>
            </w:pPr>
            <w:r w:rsidRPr="00052966">
              <w:rPr>
                <w:rFonts w:ascii="Times New Roman" w:hAnsi="Times New Roman" w:cs="Times New Roman"/>
                <w:b/>
                <w:szCs w:val="21"/>
              </w:rPr>
              <w:t>qP</w:t>
            </w:r>
            <w:r w:rsidRPr="00052966">
              <w:rPr>
                <w:rFonts w:ascii="Times New Roman" w:hAnsi="Times New Roman" w:cs="Times New Roman" w:hint="eastAsia"/>
                <w:b/>
                <w:szCs w:val="21"/>
              </w:rPr>
              <w:t>CR</w:t>
            </w:r>
          </w:p>
        </w:tc>
        <w:tc>
          <w:tcPr>
            <w:tcW w:w="993" w:type="dxa"/>
            <w:vMerge w:val="restart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5B661641" w14:textId="5576821D" w:rsidR="00626D62" w:rsidRPr="00D64986" w:rsidRDefault="00626D62" w:rsidP="00052966">
            <w:pPr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34" w:type="dxa"/>
            <w:tcBorders>
              <w:top w:val="single" w:sz="12" w:space="0" w:color="auto"/>
              <w:bottom w:val="nil"/>
            </w:tcBorders>
          </w:tcPr>
          <w:p w14:paraId="76709945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F1</w:t>
            </w:r>
          </w:p>
        </w:tc>
        <w:tc>
          <w:tcPr>
            <w:tcW w:w="4110" w:type="dxa"/>
            <w:tcBorders>
              <w:top w:val="single" w:sz="12" w:space="0" w:color="auto"/>
              <w:bottom w:val="nil"/>
            </w:tcBorders>
          </w:tcPr>
          <w:p w14:paraId="58B4EE37" w14:textId="77777777" w:rsidR="00626D62" w:rsidRPr="00D64986" w:rsidRDefault="00626D62" w:rsidP="00052966">
            <w:pPr>
              <w:widowControl/>
              <w:jc w:val="center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5’-</w:t>
            </w:r>
            <w:r w:rsidRPr="00D64986"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CAGCAGGCACTTGTAAGGAC</w:t>
            </w:r>
            <w:r w:rsidRPr="00D64986">
              <w:rPr>
                <w:rFonts w:ascii="Times New Roman" w:hAnsi="Times New Roman" w:cs="Times New Roman"/>
                <w:szCs w:val="21"/>
              </w:rPr>
              <w:t>-3’</w:t>
            </w:r>
          </w:p>
        </w:tc>
        <w:tc>
          <w:tcPr>
            <w:tcW w:w="2268" w:type="dxa"/>
            <w:vMerge w:val="restart"/>
            <w:tcBorders>
              <w:top w:val="single" w:sz="12" w:space="0" w:color="000000" w:themeColor="text1"/>
            </w:tcBorders>
            <w:vAlign w:val="center"/>
          </w:tcPr>
          <w:p w14:paraId="3023A174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113</w:t>
            </w:r>
          </w:p>
        </w:tc>
      </w:tr>
      <w:tr w:rsidR="00626D62" w:rsidRPr="00D64986" w14:paraId="22A9977D" w14:textId="77777777" w:rsidTr="00052966">
        <w:tc>
          <w:tcPr>
            <w:tcW w:w="851" w:type="dxa"/>
            <w:vMerge/>
            <w:tcBorders>
              <w:top w:val="nil"/>
              <w:bottom w:val="single" w:sz="12" w:space="0" w:color="auto"/>
            </w:tcBorders>
            <w:vAlign w:val="center"/>
          </w:tcPr>
          <w:p w14:paraId="2731501D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93" w:type="dxa"/>
            <w:vMerge/>
            <w:tcBorders>
              <w:top w:val="nil"/>
              <w:bottom w:val="single" w:sz="12" w:space="0" w:color="auto"/>
            </w:tcBorders>
            <w:vAlign w:val="center"/>
          </w:tcPr>
          <w:p w14:paraId="29DB25D4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34" w:type="dxa"/>
            <w:tcBorders>
              <w:top w:val="nil"/>
            </w:tcBorders>
          </w:tcPr>
          <w:p w14:paraId="5746FFD2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R1</w:t>
            </w:r>
          </w:p>
        </w:tc>
        <w:tc>
          <w:tcPr>
            <w:tcW w:w="4110" w:type="dxa"/>
            <w:tcBorders>
              <w:top w:val="nil"/>
            </w:tcBorders>
          </w:tcPr>
          <w:p w14:paraId="59D0F1E8" w14:textId="77777777" w:rsidR="00626D62" w:rsidRPr="00D64986" w:rsidRDefault="00626D62" w:rsidP="00052966">
            <w:pPr>
              <w:widowControl/>
              <w:jc w:val="center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5’-</w:t>
            </w:r>
            <w:r w:rsidRPr="00D64986"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AACCTCATTAGATGTGTCTTCCAG</w:t>
            </w:r>
            <w:r w:rsidRPr="00D64986">
              <w:rPr>
                <w:rFonts w:ascii="Times New Roman" w:hAnsi="Times New Roman" w:cs="Times New Roman"/>
                <w:szCs w:val="21"/>
              </w:rPr>
              <w:t>-3’</w:t>
            </w:r>
          </w:p>
        </w:tc>
        <w:tc>
          <w:tcPr>
            <w:tcW w:w="2268" w:type="dxa"/>
            <w:vMerge/>
            <w:tcBorders>
              <w:top w:val="single" w:sz="4" w:space="0" w:color="auto"/>
            </w:tcBorders>
            <w:vAlign w:val="center"/>
          </w:tcPr>
          <w:p w14:paraId="3FDD2A39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  <w:tr w:rsidR="00626D62" w:rsidRPr="00D64986" w14:paraId="59272CDF" w14:textId="77777777" w:rsidTr="00052966">
        <w:tc>
          <w:tcPr>
            <w:tcW w:w="851" w:type="dxa"/>
            <w:vMerge/>
            <w:tcBorders>
              <w:top w:val="nil"/>
              <w:bottom w:val="single" w:sz="12" w:space="0" w:color="auto"/>
            </w:tcBorders>
            <w:vAlign w:val="center"/>
          </w:tcPr>
          <w:p w14:paraId="5F255486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93" w:type="dxa"/>
            <w:vMerge/>
            <w:tcBorders>
              <w:top w:val="nil"/>
              <w:bottom w:val="single" w:sz="12" w:space="0" w:color="auto"/>
            </w:tcBorders>
            <w:vAlign w:val="center"/>
          </w:tcPr>
          <w:p w14:paraId="362888C6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34" w:type="dxa"/>
          </w:tcPr>
          <w:p w14:paraId="4C13E394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F2</w:t>
            </w:r>
          </w:p>
        </w:tc>
        <w:tc>
          <w:tcPr>
            <w:tcW w:w="4110" w:type="dxa"/>
          </w:tcPr>
          <w:p w14:paraId="320E81D4" w14:textId="77777777" w:rsidR="00626D62" w:rsidRPr="00D64986" w:rsidRDefault="00626D62" w:rsidP="00052966">
            <w:pPr>
              <w:widowControl/>
              <w:jc w:val="center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5’-</w:t>
            </w:r>
            <w:r w:rsidRPr="00D64986"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TGCCCAGTCTTCTAGTTCTCTC</w:t>
            </w:r>
            <w:r w:rsidRPr="00D64986">
              <w:rPr>
                <w:rFonts w:ascii="Times New Roman" w:hAnsi="Times New Roman" w:cs="Times New Roman"/>
                <w:szCs w:val="21"/>
              </w:rPr>
              <w:t>-3’</w:t>
            </w:r>
          </w:p>
        </w:tc>
        <w:tc>
          <w:tcPr>
            <w:tcW w:w="2268" w:type="dxa"/>
            <w:vMerge w:val="restart"/>
            <w:vAlign w:val="center"/>
          </w:tcPr>
          <w:p w14:paraId="71976C6B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 w:rsidRPr="00D64986"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123</w:t>
            </w:r>
          </w:p>
        </w:tc>
      </w:tr>
      <w:tr w:rsidR="00626D62" w:rsidRPr="00D64986" w14:paraId="0478C537" w14:textId="77777777" w:rsidTr="00052966">
        <w:tc>
          <w:tcPr>
            <w:tcW w:w="851" w:type="dxa"/>
            <w:vMerge/>
            <w:tcBorders>
              <w:top w:val="nil"/>
              <w:bottom w:val="single" w:sz="12" w:space="0" w:color="auto"/>
            </w:tcBorders>
            <w:vAlign w:val="center"/>
          </w:tcPr>
          <w:p w14:paraId="4EF14559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993" w:type="dxa"/>
            <w:vMerge/>
            <w:tcBorders>
              <w:top w:val="nil"/>
              <w:bottom w:val="single" w:sz="12" w:space="0" w:color="auto"/>
            </w:tcBorders>
            <w:vAlign w:val="center"/>
          </w:tcPr>
          <w:p w14:paraId="18FE351C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134" w:type="dxa"/>
            <w:tcBorders>
              <w:bottom w:val="single" w:sz="12" w:space="0" w:color="auto"/>
            </w:tcBorders>
          </w:tcPr>
          <w:p w14:paraId="6B483B7A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  <w:r>
              <w:rPr>
                <w:rFonts w:ascii="Times New Roman" w:hAnsi="Times New Roman" w:cs="Times New Roman" w:hint="eastAsia"/>
                <w:szCs w:val="21"/>
              </w:rPr>
              <w:t>R2</w:t>
            </w:r>
          </w:p>
        </w:tc>
        <w:tc>
          <w:tcPr>
            <w:tcW w:w="4110" w:type="dxa"/>
            <w:tcBorders>
              <w:bottom w:val="single" w:sz="12" w:space="0" w:color="auto"/>
            </w:tcBorders>
          </w:tcPr>
          <w:p w14:paraId="4D1E9C06" w14:textId="77777777" w:rsidR="00626D62" w:rsidRPr="00D64986" w:rsidRDefault="00626D62" w:rsidP="00052966">
            <w:pPr>
              <w:widowControl/>
              <w:jc w:val="center"/>
              <w:rPr>
                <w:rFonts w:ascii="Times New Roman" w:hAnsi="Times New Roman" w:cs="Times New Roman"/>
                <w:color w:val="000000"/>
                <w:kern w:val="0"/>
                <w:szCs w:val="21"/>
              </w:rPr>
            </w:pPr>
            <w:r w:rsidRPr="00D64986">
              <w:rPr>
                <w:rFonts w:ascii="Times New Roman" w:hAnsi="Times New Roman" w:cs="Times New Roman"/>
                <w:szCs w:val="21"/>
              </w:rPr>
              <w:t>5’-</w:t>
            </w:r>
            <w:r w:rsidRPr="00D64986">
              <w:rPr>
                <w:rFonts w:ascii="Times New Roman" w:hAnsi="Times New Roman" w:cs="Times New Roman"/>
                <w:color w:val="000000"/>
                <w:kern w:val="0"/>
                <w:szCs w:val="21"/>
              </w:rPr>
              <w:t>ATTCCTTCCTCGTTGTGTCTTG</w:t>
            </w:r>
            <w:r w:rsidRPr="00D64986">
              <w:rPr>
                <w:rFonts w:ascii="Times New Roman" w:hAnsi="Times New Roman" w:cs="Times New Roman"/>
                <w:szCs w:val="21"/>
              </w:rPr>
              <w:t>-3’</w:t>
            </w:r>
          </w:p>
        </w:tc>
        <w:tc>
          <w:tcPr>
            <w:tcW w:w="2268" w:type="dxa"/>
            <w:vMerge/>
            <w:tcBorders>
              <w:bottom w:val="single" w:sz="12" w:space="0" w:color="auto"/>
            </w:tcBorders>
            <w:vAlign w:val="center"/>
          </w:tcPr>
          <w:p w14:paraId="2A5470D1" w14:textId="77777777" w:rsidR="00626D62" w:rsidRPr="00D64986" w:rsidRDefault="00626D62" w:rsidP="00052966">
            <w:pPr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</w:tr>
    </w:tbl>
    <w:p w14:paraId="283286CE" w14:textId="564BE725" w:rsidR="00626D62" w:rsidRDefault="00626D62" w:rsidP="00052966">
      <w:pPr>
        <w:jc w:val="center"/>
      </w:pPr>
    </w:p>
    <w:bookmarkEnd w:id="27"/>
    <w:bookmarkEnd w:id="28"/>
    <w:p w14:paraId="1A870CD7" w14:textId="556A3926" w:rsidR="00275552" w:rsidRPr="0096581D" w:rsidRDefault="00275552" w:rsidP="00B40B1D">
      <w:pPr>
        <w:pStyle w:val="a"/>
        <w:numPr>
          <w:ilvl w:val="0"/>
          <w:numId w:val="0"/>
        </w:numPr>
        <w:spacing w:line="360" w:lineRule="auto"/>
        <w:jc w:val="both"/>
      </w:pPr>
    </w:p>
    <w:sectPr w:rsidR="00275552" w:rsidRPr="009658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B8E77A4" w14:textId="77777777" w:rsidR="00B258B7" w:rsidRDefault="00B258B7" w:rsidP="00275552">
      <w:r>
        <w:separator/>
      </w:r>
    </w:p>
  </w:endnote>
  <w:endnote w:type="continuationSeparator" w:id="0">
    <w:p w14:paraId="1AB49AEE" w14:textId="77777777" w:rsidR="00B258B7" w:rsidRDefault="00B258B7" w:rsidP="002755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A69752B" w14:textId="77777777" w:rsidR="00B258B7" w:rsidRDefault="00B258B7" w:rsidP="00275552">
      <w:r>
        <w:separator/>
      </w:r>
    </w:p>
  </w:footnote>
  <w:footnote w:type="continuationSeparator" w:id="0">
    <w:p w14:paraId="2F8AD265" w14:textId="77777777" w:rsidR="00B258B7" w:rsidRDefault="00B258B7" w:rsidP="002755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B800D5"/>
    <w:multiLevelType w:val="hybridMultilevel"/>
    <w:tmpl w:val="5DB0A78E"/>
    <w:lvl w:ilvl="0" w:tplc="7CF89E50">
      <w:start w:val="1"/>
      <w:numFmt w:val="lowerLetter"/>
      <w:lvlText w:val="(%1)"/>
      <w:lvlJc w:val="left"/>
      <w:pPr>
        <w:ind w:left="60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">
    <w:nsid w:val="0D691A9B"/>
    <w:multiLevelType w:val="multilevel"/>
    <w:tmpl w:val="7380686C"/>
    <w:lvl w:ilvl="0">
      <w:start w:val="1"/>
      <w:numFmt w:val="decimal"/>
      <w:pStyle w:val="a"/>
      <w:lvlText w:val="%1."/>
      <w:lvlJc w:val="left"/>
      <w:pPr>
        <w:ind w:left="704" w:hanging="420"/>
      </w:pPr>
    </w:lvl>
    <w:lvl w:ilvl="1">
      <w:start w:val="1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00" w:hanging="1440"/>
      </w:pPr>
      <w:rPr>
        <w:rFonts w:hint="default"/>
      </w:rPr>
    </w:lvl>
  </w:abstractNum>
  <w:abstractNum w:abstractNumId="2">
    <w:nsid w:val="2158725C"/>
    <w:multiLevelType w:val="multilevel"/>
    <w:tmpl w:val="17BA86B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孙帅">
    <w15:presenceInfo w15:providerId="Windows Live" w15:userId="40072ff1c3513be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6"/>
  <w:bordersDoNotSurroundHeader/>
  <w:bordersDoNotSurroundFooter/>
  <w:revisionView w:markup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ature Genetics&lt;/Style&gt;&lt;LeftDelim&gt;{&lt;/LeftDelim&gt;&lt;RightDelim&gt;}&lt;/RightDelim&gt;&lt;FontName&gt;Calibri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/Libraries&gt;"/>
  </w:docVars>
  <w:rsids>
    <w:rsidRoot w:val="00CC62E6"/>
    <w:rsid w:val="00002608"/>
    <w:rsid w:val="00005DB0"/>
    <w:rsid w:val="00017ADE"/>
    <w:rsid w:val="00026ED9"/>
    <w:rsid w:val="00032368"/>
    <w:rsid w:val="00042F2C"/>
    <w:rsid w:val="000442B8"/>
    <w:rsid w:val="0004582A"/>
    <w:rsid w:val="00045F30"/>
    <w:rsid w:val="0004778B"/>
    <w:rsid w:val="0005203A"/>
    <w:rsid w:val="000523D5"/>
    <w:rsid w:val="00052966"/>
    <w:rsid w:val="00054A73"/>
    <w:rsid w:val="00054A86"/>
    <w:rsid w:val="00057E2A"/>
    <w:rsid w:val="000633B3"/>
    <w:rsid w:val="00063B52"/>
    <w:rsid w:val="00063B68"/>
    <w:rsid w:val="0006576E"/>
    <w:rsid w:val="000657A3"/>
    <w:rsid w:val="00066C47"/>
    <w:rsid w:val="00070D50"/>
    <w:rsid w:val="000720DC"/>
    <w:rsid w:val="00072E41"/>
    <w:rsid w:val="000757A6"/>
    <w:rsid w:val="00080DD9"/>
    <w:rsid w:val="00085190"/>
    <w:rsid w:val="00095025"/>
    <w:rsid w:val="000951AF"/>
    <w:rsid w:val="000A3411"/>
    <w:rsid w:val="000A40E7"/>
    <w:rsid w:val="000A5E95"/>
    <w:rsid w:val="000B332D"/>
    <w:rsid w:val="000C1669"/>
    <w:rsid w:val="000C1CF0"/>
    <w:rsid w:val="000D3EAD"/>
    <w:rsid w:val="000D758D"/>
    <w:rsid w:val="000E0121"/>
    <w:rsid w:val="000E016C"/>
    <w:rsid w:val="000E1ABE"/>
    <w:rsid w:val="000E2C96"/>
    <w:rsid w:val="000F29C5"/>
    <w:rsid w:val="000F39CD"/>
    <w:rsid w:val="000F4D92"/>
    <w:rsid w:val="000F69B2"/>
    <w:rsid w:val="000F7BD6"/>
    <w:rsid w:val="00105D55"/>
    <w:rsid w:val="001110A7"/>
    <w:rsid w:val="0011132F"/>
    <w:rsid w:val="00111955"/>
    <w:rsid w:val="0011223E"/>
    <w:rsid w:val="00113E6A"/>
    <w:rsid w:val="00115869"/>
    <w:rsid w:val="00117DE5"/>
    <w:rsid w:val="0012165F"/>
    <w:rsid w:val="0012232D"/>
    <w:rsid w:val="001232C4"/>
    <w:rsid w:val="00123621"/>
    <w:rsid w:val="00125AA1"/>
    <w:rsid w:val="00127D70"/>
    <w:rsid w:val="00132CFC"/>
    <w:rsid w:val="001337F6"/>
    <w:rsid w:val="00137A09"/>
    <w:rsid w:val="00141025"/>
    <w:rsid w:val="001417A3"/>
    <w:rsid w:val="00150901"/>
    <w:rsid w:val="00152BA6"/>
    <w:rsid w:val="001556EE"/>
    <w:rsid w:val="00156F36"/>
    <w:rsid w:val="001570BD"/>
    <w:rsid w:val="00164324"/>
    <w:rsid w:val="00167FDD"/>
    <w:rsid w:val="00170CCE"/>
    <w:rsid w:val="00170D2D"/>
    <w:rsid w:val="00171591"/>
    <w:rsid w:val="00172103"/>
    <w:rsid w:val="001727EB"/>
    <w:rsid w:val="001736EF"/>
    <w:rsid w:val="001746DB"/>
    <w:rsid w:val="001749CF"/>
    <w:rsid w:val="001758F5"/>
    <w:rsid w:val="00176CA7"/>
    <w:rsid w:val="00191AB4"/>
    <w:rsid w:val="001962E4"/>
    <w:rsid w:val="00197E78"/>
    <w:rsid w:val="001A239F"/>
    <w:rsid w:val="001A41CB"/>
    <w:rsid w:val="001C138F"/>
    <w:rsid w:val="001C38AD"/>
    <w:rsid w:val="001D2E67"/>
    <w:rsid w:val="001D3675"/>
    <w:rsid w:val="001E0BBB"/>
    <w:rsid w:val="001E1867"/>
    <w:rsid w:val="001E20E6"/>
    <w:rsid w:val="001E3D51"/>
    <w:rsid w:val="001E40DD"/>
    <w:rsid w:val="001E515D"/>
    <w:rsid w:val="001F07B4"/>
    <w:rsid w:val="001F353B"/>
    <w:rsid w:val="001F5177"/>
    <w:rsid w:val="001F58CA"/>
    <w:rsid w:val="001F6DB6"/>
    <w:rsid w:val="002027BE"/>
    <w:rsid w:val="0020316C"/>
    <w:rsid w:val="002052FC"/>
    <w:rsid w:val="0021100F"/>
    <w:rsid w:val="00212BDD"/>
    <w:rsid w:val="00224085"/>
    <w:rsid w:val="00233D5C"/>
    <w:rsid w:val="00243D9D"/>
    <w:rsid w:val="00245C46"/>
    <w:rsid w:val="00247030"/>
    <w:rsid w:val="00257018"/>
    <w:rsid w:val="002643F7"/>
    <w:rsid w:val="00264971"/>
    <w:rsid w:val="0027050D"/>
    <w:rsid w:val="00275552"/>
    <w:rsid w:val="002759C7"/>
    <w:rsid w:val="00276274"/>
    <w:rsid w:val="00285D8D"/>
    <w:rsid w:val="00291E7C"/>
    <w:rsid w:val="00291FC3"/>
    <w:rsid w:val="00293AFE"/>
    <w:rsid w:val="00297208"/>
    <w:rsid w:val="002972EB"/>
    <w:rsid w:val="002A333E"/>
    <w:rsid w:val="002A3402"/>
    <w:rsid w:val="002B0FA9"/>
    <w:rsid w:val="002B182C"/>
    <w:rsid w:val="002C716C"/>
    <w:rsid w:val="002C7C1A"/>
    <w:rsid w:val="002D0145"/>
    <w:rsid w:val="002D4624"/>
    <w:rsid w:val="002D75BB"/>
    <w:rsid w:val="002E2BFC"/>
    <w:rsid w:val="002E2E71"/>
    <w:rsid w:val="002E567E"/>
    <w:rsid w:val="002E67F0"/>
    <w:rsid w:val="002F2705"/>
    <w:rsid w:val="002F7357"/>
    <w:rsid w:val="003015A1"/>
    <w:rsid w:val="003207CA"/>
    <w:rsid w:val="0032380C"/>
    <w:rsid w:val="00324F61"/>
    <w:rsid w:val="0032690E"/>
    <w:rsid w:val="0032724D"/>
    <w:rsid w:val="00327510"/>
    <w:rsid w:val="0032769E"/>
    <w:rsid w:val="00343B17"/>
    <w:rsid w:val="00343BA3"/>
    <w:rsid w:val="00344FFF"/>
    <w:rsid w:val="003555C5"/>
    <w:rsid w:val="0036211D"/>
    <w:rsid w:val="00362713"/>
    <w:rsid w:val="00362BEB"/>
    <w:rsid w:val="00362C2A"/>
    <w:rsid w:val="00363372"/>
    <w:rsid w:val="00363ACF"/>
    <w:rsid w:val="00363DB0"/>
    <w:rsid w:val="003669D7"/>
    <w:rsid w:val="0036717C"/>
    <w:rsid w:val="00371C50"/>
    <w:rsid w:val="00372283"/>
    <w:rsid w:val="00372950"/>
    <w:rsid w:val="00373D97"/>
    <w:rsid w:val="00377076"/>
    <w:rsid w:val="0038320A"/>
    <w:rsid w:val="00395A23"/>
    <w:rsid w:val="003A10CB"/>
    <w:rsid w:val="003A26BB"/>
    <w:rsid w:val="003A4099"/>
    <w:rsid w:val="003A5298"/>
    <w:rsid w:val="003A7F90"/>
    <w:rsid w:val="003B4021"/>
    <w:rsid w:val="003B59FC"/>
    <w:rsid w:val="003C013B"/>
    <w:rsid w:val="003C11DA"/>
    <w:rsid w:val="003C4983"/>
    <w:rsid w:val="003C7EF0"/>
    <w:rsid w:val="003D69FE"/>
    <w:rsid w:val="003E1746"/>
    <w:rsid w:val="003E3658"/>
    <w:rsid w:val="003E4A30"/>
    <w:rsid w:val="003E4DA6"/>
    <w:rsid w:val="003E5783"/>
    <w:rsid w:val="003E6BF1"/>
    <w:rsid w:val="003F05E5"/>
    <w:rsid w:val="003F4426"/>
    <w:rsid w:val="0040127E"/>
    <w:rsid w:val="00401D97"/>
    <w:rsid w:val="00403DAB"/>
    <w:rsid w:val="00404C58"/>
    <w:rsid w:val="004168BD"/>
    <w:rsid w:val="004174D9"/>
    <w:rsid w:val="00430121"/>
    <w:rsid w:val="004304BC"/>
    <w:rsid w:val="0043101E"/>
    <w:rsid w:val="004362DC"/>
    <w:rsid w:val="00450B57"/>
    <w:rsid w:val="00452927"/>
    <w:rsid w:val="00457248"/>
    <w:rsid w:val="004575B0"/>
    <w:rsid w:val="00462581"/>
    <w:rsid w:val="00463660"/>
    <w:rsid w:val="0046577F"/>
    <w:rsid w:val="00465D73"/>
    <w:rsid w:val="00470563"/>
    <w:rsid w:val="00474D01"/>
    <w:rsid w:val="00482054"/>
    <w:rsid w:val="00486C33"/>
    <w:rsid w:val="00490027"/>
    <w:rsid w:val="0049153B"/>
    <w:rsid w:val="004921AF"/>
    <w:rsid w:val="00494792"/>
    <w:rsid w:val="004A3337"/>
    <w:rsid w:val="004B4DF9"/>
    <w:rsid w:val="004B5AD5"/>
    <w:rsid w:val="004C7540"/>
    <w:rsid w:val="004C768B"/>
    <w:rsid w:val="004D1ACA"/>
    <w:rsid w:val="004D2859"/>
    <w:rsid w:val="004D76A6"/>
    <w:rsid w:val="004E379B"/>
    <w:rsid w:val="00502C42"/>
    <w:rsid w:val="00502F54"/>
    <w:rsid w:val="005049DD"/>
    <w:rsid w:val="00514132"/>
    <w:rsid w:val="00524823"/>
    <w:rsid w:val="00534FC9"/>
    <w:rsid w:val="00537E34"/>
    <w:rsid w:val="00540310"/>
    <w:rsid w:val="005406C4"/>
    <w:rsid w:val="0054329B"/>
    <w:rsid w:val="005530D8"/>
    <w:rsid w:val="0055458F"/>
    <w:rsid w:val="005573B5"/>
    <w:rsid w:val="005617E5"/>
    <w:rsid w:val="00567E00"/>
    <w:rsid w:val="0057033C"/>
    <w:rsid w:val="00571638"/>
    <w:rsid w:val="00573CB1"/>
    <w:rsid w:val="00576FC5"/>
    <w:rsid w:val="0058063E"/>
    <w:rsid w:val="00585271"/>
    <w:rsid w:val="005923AE"/>
    <w:rsid w:val="005965B5"/>
    <w:rsid w:val="005974D0"/>
    <w:rsid w:val="005A1FD8"/>
    <w:rsid w:val="005A3904"/>
    <w:rsid w:val="005A3B40"/>
    <w:rsid w:val="005B309A"/>
    <w:rsid w:val="005B534D"/>
    <w:rsid w:val="005B5A1E"/>
    <w:rsid w:val="005C0EA7"/>
    <w:rsid w:val="005C1037"/>
    <w:rsid w:val="005C2657"/>
    <w:rsid w:val="005C4ACD"/>
    <w:rsid w:val="005C6056"/>
    <w:rsid w:val="005C6C6D"/>
    <w:rsid w:val="005C7516"/>
    <w:rsid w:val="005D2215"/>
    <w:rsid w:val="005D2756"/>
    <w:rsid w:val="005E0C27"/>
    <w:rsid w:val="005E2EF0"/>
    <w:rsid w:val="005E4A4B"/>
    <w:rsid w:val="005E6302"/>
    <w:rsid w:val="005E6849"/>
    <w:rsid w:val="005F0609"/>
    <w:rsid w:val="005F4026"/>
    <w:rsid w:val="005F7949"/>
    <w:rsid w:val="00613FA5"/>
    <w:rsid w:val="00624145"/>
    <w:rsid w:val="00626D62"/>
    <w:rsid w:val="0063348B"/>
    <w:rsid w:val="00633EC7"/>
    <w:rsid w:val="00636058"/>
    <w:rsid w:val="00643EA4"/>
    <w:rsid w:val="00644509"/>
    <w:rsid w:val="00653641"/>
    <w:rsid w:val="006549C9"/>
    <w:rsid w:val="006637FF"/>
    <w:rsid w:val="006652CD"/>
    <w:rsid w:val="006672BD"/>
    <w:rsid w:val="00677C89"/>
    <w:rsid w:val="00683A9F"/>
    <w:rsid w:val="00686114"/>
    <w:rsid w:val="00694D98"/>
    <w:rsid w:val="00696DF2"/>
    <w:rsid w:val="006A3103"/>
    <w:rsid w:val="006A59FE"/>
    <w:rsid w:val="006B45F3"/>
    <w:rsid w:val="006C0914"/>
    <w:rsid w:val="006C2F31"/>
    <w:rsid w:val="006C3A3E"/>
    <w:rsid w:val="006C3C9A"/>
    <w:rsid w:val="006C7F72"/>
    <w:rsid w:val="006D74C7"/>
    <w:rsid w:val="006E0EF4"/>
    <w:rsid w:val="006E30A5"/>
    <w:rsid w:val="006E406A"/>
    <w:rsid w:val="006F323B"/>
    <w:rsid w:val="006F5017"/>
    <w:rsid w:val="00701B3D"/>
    <w:rsid w:val="00702664"/>
    <w:rsid w:val="00703049"/>
    <w:rsid w:val="0070314D"/>
    <w:rsid w:val="00706C60"/>
    <w:rsid w:val="00710327"/>
    <w:rsid w:val="0071128D"/>
    <w:rsid w:val="00712402"/>
    <w:rsid w:val="0071245E"/>
    <w:rsid w:val="00714F7B"/>
    <w:rsid w:val="007203D8"/>
    <w:rsid w:val="00720E85"/>
    <w:rsid w:val="007221E6"/>
    <w:rsid w:val="0072464F"/>
    <w:rsid w:val="00724E38"/>
    <w:rsid w:val="0073403B"/>
    <w:rsid w:val="007355C5"/>
    <w:rsid w:val="0073704C"/>
    <w:rsid w:val="0073706B"/>
    <w:rsid w:val="0073770B"/>
    <w:rsid w:val="00744C63"/>
    <w:rsid w:val="00745538"/>
    <w:rsid w:val="00746930"/>
    <w:rsid w:val="007529B9"/>
    <w:rsid w:val="00762D0F"/>
    <w:rsid w:val="0076409C"/>
    <w:rsid w:val="00764764"/>
    <w:rsid w:val="00766EB4"/>
    <w:rsid w:val="007734C6"/>
    <w:rsid w:val="00777E58"/>
    <w:rsid w:val="00791AD2"/>
    <w:rsid w:val="00793181"/>
    <w:rsid w:val="00796D94"/>
    <w:rsid w:val="0079779D"/>
    <w:rsid w:val="007A06F2"/>
    <w:rsid w:val="007A0EC1"/>
    <w:rsid w:val="007A2E36"/>
    <w:rsid w:val="007A5D43"/>
    <w:rsid w:val="007A75C2"/>
    <w:rsid w:val="007B1510"/>
    <w:rsid w:val="007B4742"/>
    <w:rsid w:val="007B768D"/>
    <w:rsid w:val="007B792B"/>
    <w:rsid w:val="007C6A5E"/>
    <w:rsid w:val="007C6E29"/>
    <w:rsid w:val="007E45B7"/>
    <w:rsid w:val="007F030F"/>
    <w:rsid w:val="007F03C0"/>
    <w:rsid w:val="0080089E"/>
    <w:rsid w:val="00802AB6"/>
    <w:rsid w:val="00810BEF"/>
    <w:rsid w:val="00813CE1"/>
    <w:rsid w:val="00820795"/>
    <w:rsid w:val="0082194A"/>
    <w:rsid w:val="00822C9A"/>
    <w:rsid w:val="0082535A"/>
    <w:rsid w:val="008327F5"/>
    <w:rsid w:val="008342E9"/>
    <w:rsid w:val="00836E51"/>
    <w:rsid w:val="00840711"/>
    <w:rsid w:val="00847528"/>
    <w:rsid w:val="00851DB9"/>
    <w:rsid w:val="00852AD3"/>
    <w:rsid w:val="00853137"/>
    <w:rsid w:val="00857918"/>
    <w:rsid w:val="00860743"/>
    <w:rsid w:val="008632B3"/>
    <w:rsid w:val="00863901"/>
    <w:rsid w:val="00865EB9"/>
    <w:rsid w:val="00866331"/>
    <w:rsid w:val="008719ED"/>
    <w:rsid w:val="00877675"/>
    <w:rsid w:val="00877A86"/>
    <w:rsid w:val="00882FBB"/>
    <w:rsid w:val="00891ABC"/>
    <w:rsid w:val="008A103B"/>
    <w:rsid w:val="008A4BE7"/>
    <w:rsid w:val="008A6D8F"/>
    <w:rsid w:val="008A7C64"/>
    <w:rsid w:val="008C252A"/>
    <w:rsid w:val="008D2F5D"/>
    <w:rsid w:val="008D393A"/>
    <w:rsid w:val="008D7F2E"/>
    <w:rsid w:val="008E56AF"/>
    <w:rsid w:val="008E6B93"/>
    <w:rsid w:val="008E799B"/>
    <w:rsid w:val="008F0274"/>
    <w:rsid w:val="008F169B"/>
    <w:rsid w:val="008F1914"/>
    <w:rsid w:val="008F2083"/>
    <w:rsid w:val="008F673F"/>
    <w:rsid w:val="00913A82"/>
    <w:rsid w:val="00916365"/>
    <w:rsid w:val="0092017C"/>
    <w:rsid w:val="00921BF3"/>
    <w:rsid w:val="00927547"/>
    <w:rsid w:val="00931999"/>
    <w:rsid w:val="0093482F"/>
    <w:rsid w:val="00935BF7"/>
    <w:rsid w:val="0094466B"/>
    <w:rsid w:val="0094540E"/>
    <w:rsid w:val="009521AE"/>
    <w:rsid w:val="009529D7"/>
    <w:rsid w:val="00953EAF"/>
    <w:rsid w:val="00955E29"/>
    <w:rsid w:val="00965099"/>
    <w:rsid w:val="0096581D"/>
    <w:rsid w:val="00972B75"/>
    <w:rsid w:val="009735E5"/>
    <w:rsid w:val="009736ED"/>
    <w:rsid w:val="00983061"/>
    <w:rsid w:val="00995A61"/>
    <w:rsid w:val="009965C0"/>
    <w:rsid w:val="009A5904"/>
    <w:rsid w:val="009B07C6"/>
    <w:rsid w:val="009B0D8E"/>
    <w:rsid w:val="009C6918"/>
    <w:rsid w:val="009D03E1"/>
    <w:rsid w:val="009D2E7E"/>
    <w:rsid w:val="009E584D"/>
    <w:rsid w:val="009F410C"/>
    <w:rsid w:val="009F641D"/>
    <w:rsid w:val="009F6C4A"/>
    <w:rsid w:val="00A00BA8"/>
    <w:rsid w:val="00A02B69"/>
    <w:rsid w:val="00A03755"/>
    <w:rsid w:val="00A03E1E"/>
    <w:rsid w:val="00A061BF"/>
    <w:rsid w:val="00A06AD5"/>
    <w:rsid w:val="00A06B14"/>
    <w:rsid w:val="00A074BA"/>
    <w:rsid w:val="00A141E1"/>
    <w:rsid w:val="00A14AA3"/>
    <w:rsid w:val="00A15ED8"/>
    <w:rsid w:val="00A17395"/>
    <w:rsid w:val="00A3064A"/>
    <w:rsid w:val="00A328C0"/>
    <w:rsid w:val="00A34468"/>
    <w:rsid w:val="00A37974"/>
    <w:rsid w:val="00A42C33"/>
    <w:rsid w:val="00A42DCC"/>
    <w:rsid w:val="00A44E36"/>
    <w:rsid w:val="00A4733E"/>
    <w:rsid w:val="00A52445"/>
    <w:rsid w:val="00A53A4D"/>
    <w:rsid w:val="00A54603"/>
    <w:rsid w:val="00A570F7"/>
    <w:rsid w:val="00A57B81"/>
    <w:rsid w:val="00A635FF"/>
    <w:rsid w:val="00A6367D"/>
    <w:rsid w:val="00A65E6E"/>
    <w:rsid w:val="00A678E9"/>
    <w:rsid w:val="00A70F67"/>
    <w:rsid w:val="00A71A0F"/>
    <w:rsid w:val="00A720F0"/>
    <w:rsid w:val="00A77A75"/>
    <w:rsid w:val="00A813B3"/>
    <w:rsid w:val="00A820B7"/>
    <w:rsid w:val="00A83AC3"/>
    <w:rsid w:val="00A928D3"/>
    <w:rsid w:val="00A92CAB"/>
    <w:rsid w:val="00A9457A"/>
    <w:rsid w:val="00AA0627"/>
    <w:rsid w:val="00AA6FE3"/>
    <w:rsid w:val="00AA7E4C"/>
    <w:rsid w:val="00AB1310"/>
    <w:rsid w:val="00AB4DC8"/>
    <w:rsid w:val="00AB79A8"/>
    <w:rsid w:val="00AC0E51"/>
    <w:rsid w:val="00AC36D1"/>
    <w:rsid w:val="00AD102F"/>
    <w:rsid w:val="00AD19E8"/>
    <w:rsid w:val="00AD5252"/>
    <w:rsid w:val="00AD5268"/>
    <w:rsid w:val="00AD7B51"/>
    <w:rsid w:val="00AE5A5E"/>
    <w:rsid w:val="00AE65CE"/>
    <w:rsid w:val="00AF1997"/>
    <w:rsid w:val="00B0091E"/>
    <w:rsid w:val="00B01214"/>
    <w:rsid w:val="00B040D0"/>
    <w:rsid w:val="00B072EB"/>
    <w:rsid w:val="00B10008"/>
    <w:rsid w:val="00B11F29"/>
    <w:rsid w:val="00B1564E"/>
    <w:rsid w:val="00B164BC"/>
    <w:rsid w:val="00B177A1"/>
    <w:rsid w:val="00B21025"/>
    <w:rsid w:val="00B21EEA"/>
    <w:rsid w:val="00B22BB4"/>
    <w:rsid w:val="00B24597"/>
    <w:rsid w:val="00B258B7"/>
    <w:rsid w:val="00B3029D"/>
    <w:rsid w:val="00B33558"/>
    <w:rsid w:val="00B344E3"/>
    <w:rsid w:val="00B365DA"/>
    <w:rsid w:val="00B40407"/>
    <w:rsid w:val="00B40B1D"/>
    <w:rsid w:val="00B46419"/>
    <w:rsid w:val="00B465C2"/>
    <w:rsid w:val="00B51969"/>
    <w:rsid w:val="00B53CBA"/>
    <w:rsid w:val="00B543DB"/>
    <w:rsid w:val="00B610FD"/>
    <w:rsid w:val="00B62CE6"/>
    <w:rsid w:val="00B6612F"/>
    <w:rsid w:val="00B66E31"/>
    <w:rsid w:val="00B70461"/>
    <w:rsid w:val="00B70850"/>
    <w:rsid w:val="00B8116A"/>
    <w:rsid w:val="00B8145E"/>
    <w:rsid w:val="00B81AE5"/>
    <w:rsid w:val="00B848D6"/>
    <w:rsid w:val="00B84BE3"/>
    <w:rsid w:val="00B8577C"/>
    <w:rsid w:val="00B90F97"/>
    <w:rsid w:val="00B973E7"/>
    <w:rsid w:val="00BA2710"/>
    <w:rsid w:val="00BA4247"/>
    <w:rsid w:val="00BA6B34"/>
    <w:rsid w:val="00BB26F6"/>
    <w:rsid w:val="00BB334A"/>
    <w:rsid w:val="00BB75CA"/>
    <w:rsid w:val="00BC4FEC"/>
    <w:rsid w:val="00BC6B82"/>
    <w:rsid w:val="00BC7668"/>
    <w:rsid w:val="00BD07E1"/>
    <w:rsid w:val="00BD1AAA"/>
    <w:rsid w:val="00BD3639"/>
    <w:rsid w:val="00BD4B38"/>
    <w:rsid w:val="00BE2CFD"/>
    <w:rsid w:val="00BE5AD6"/>
    <w:rsid w:val="00BE7998"/>
    <w:rsid w:val="00BF1641"/>
    <w:rsid w:val="00BF3642"/>
    <w:rsid w:val="00BF570B"/>
    <w:rsid w:val="00C01B3F"/>
    <w:rsid w:val="00C02CA6"/>
    <w:rsid w:val="00C03BC1"/>
    <w:rsid w:val="00C112A1"/>
    <w:rsid w:val="00C1365F"/>
    <w:rsid w:val="00C15169"/>
    <w:rsid w:val="00C204FF"/>
    <w:rsid w:val="00C20F7B"/>
    <w:rsid w:val="00C22B79"/>
    <w:rsid w:val="00C23518"/>
    <w:rsid w:val="00C34059"/>
    <w:rsid w:val="00C354A0"/>
    <w:rsid w:val="00C35568"/>
    <w:rsid w:val="00C421AE"/>
    <w:rsid w:val="00C42AA4"/>
    <w:rsid w:val="00C47ECA"/>
    <w:rsid w:val="00C554EB"/>
    <w:rsid w:val="00C63C51"/>
    <w:rsid w:val="00C6451C"/>
    <w:rsid w:val="00C8062A"/>
    <w:rsid w:val="00C81522"/>
    <w:rsid w:val="00C855B7"/>
    <w:rsid w:val="00C93101"/>
    <w:rsid w:val="00C9372A"/>
    <w:rsid w:val="00C961EB"/>
    <w:rsid w:val="00CA075B"/>
    <w:rsid w:val="00CA28E0"/>
    <w:rsid w:val="00CA49BC"/>
    <w:rsid w:val="00CB2AB5"/>
    <w:rsid w:val="00CC4333"/>
    <w:rsid w:val="00CC51D2"/>
    <w:rsid w:val="00CC62E6"/>
    <w:rsid w:val="00CC6F54"/>
    <w:rsid w:val="00CC7ED0"/>
    <w:rsid w:val="00CC7FC3"/>
    <w:rsid w:val="00CD0B29"/>
    <w:rsid w:val="00CD1158"/>
    <w:rsid w:val="00CD1695"/>
    <w:rsid w:val="00CD5FDD"/>
    <w:rsid w:val="00CD6077"/>
    <w:rsid w:val="00CD6495"/>
    <w:rsid w:val="00CD68E8"/>
    <w:rsid w:val="00CE0F0C"/>
    <w:rsid w:val="00CE21ED"/>
    <w:rsid w:val="00CE30B2"/>
    <w:rsid w:val="00CF0E2E"/>
    <w:rsid w:val="00CF2DE3"/>
    <w:rsid w:val="00CF315D"/>
    <w:rsid w:val="00D01806"/>
    <w:rsid w:val="00D10FDC"/>
    <w:rsid w:val="00D17D76"/>
    <w:rsid w:val="00D2072C"/>
    <w:rsid w:val="00D20783"/>
    <w:rsid w:val="00D33654"/>
    <w:rsid w:val="00D37745"/>
    <w:rsid w:val="00D41569"/>
    <w:rsid w:val="00D52C51"/>
    <w:rsid w:val="00D57AFD"/>
    <w:rsid w:val="00D64B7D"/>
    <w:rsid w:val="00D65B0B"/>
    <w:rsid w:val="00D66AEF"/>
    <w:rsid w:val="00D72AB2"/>
    <w:rsid w:val="00D7721D"/>
    <w:rsid w:val="00D84E7E"/>
    <w:rsid w:val="00D86D5E"/>
    <w:rsid w:val="00D9182D"/>
    <w:rsid w:val="00D97497"/>
    <w:rsid w:val="00DA1B26"/>
    <w:rsid w:val="00DA4657"/>
    <w:rsid w:val="00DA51A0"/>
    <w:rsid w:val="00DA59D5"/>
    <w:rsid w:val="00DA7AB6"/>
    <w:rsid w:val="00DB3392"/>
    <w:rsid w:val="00DC41C4"/>
    <w:rsid w:val="00DC479E"/>
    <w:rsid w:val="00DC4816"/>
    <w:rsid w:val="00DC5811"/>
    <w:rsid w:val="00DD4C93"/>
    <w:rsid w:val="00DD53A8"/>
    <w:rsid w:val="00DD7B59"/>
    <w:rsid w:val="00DE485A"/>
    <w:rsid w:val="00DE5807"/>
    <w:rsid w:val="00DE7788"/>
    <w:rsid w:val="00DF31D3"/>
    <w:rsid w:val="00DF79AF"/>
    <w:rsid w:val="00E04789"/>
    <w:rsid w:val="00E0593C"/>
    <w:rsid w:val="00E115D2"/>
    <w:rsid w:val="00E13A76"/>
    <w:rsid w:val="00E21CE9"/>
    <w:rsid w:val="00E24535"/>
    <w:rsid w:val="00E24D09"/>
    <w:rsid w:val="00E26F0D"/>
    <w:rsid w:val="00E27642"/>
    <w:rsid w:val="00E30662"/>
    <w:rsid w:val="00E40214"/>
    <w:rsid w:val="00E417A2"/>
    <w:rsid w:val="00E42B17"/>
    <w:rsid w:val="00E50A97"/>
    <w:rsid w:val="00E538F9"/>
    <w:rsid w:val="00E5421D"/>
    <w:rsid w:val="00E55021"/>
    <w:rsid w:val="00E5505E"/>
    <w:rsid w:val="00E576E2"/>
    <w:rsid w:val="00E61464"/>
    <w:rsid w:val="00E6329B"/>
    <w:rsid w:val="00E7032F"/>
    <w:rsid w:val="00E70929"/>
    <w:rsid w:val="00E70E79"/>
    <w:rsid w:val="00E73883"/>
    <w:rsid w:val="00E74A76"/>
    <w:rsid w:val="00E80E77"/>
    <w:rsid w:val="00E8291F"/>
    <w:rsid w:val="00E84A60"/>
    <w:rsid w:val="00E87628"/>
    <w:rsid w:val="00E949BC"/>
    <w:rsid w:val="00E975B1"/>
    <w:rsid w:val="00EA0C73"/>
    <w:rsid w:val="00EA7758"/>
    <w:rsid w:val="00EA7AA1"/>
    <w:rsid w:val="00EB227B"/>
    <w:rsid w:val="00EB3999"/>
    <w:rsid w:val="00EB7279"/>
    <w:rsid w:val="00EC138C"/>
    <w:rsid w:val="00EC2931"/>
    <w:rsid w:val="00EC3088"/>
    <w:rsid w:val="00EC33C5"/>
    <w:rsid w:val="00EC4D15"/>
    <w:rsid w:val="00EC54B0"/>
    <w:rsid w:val="00ED53B8"/>
    <w:rsid w:val="00ED7428"/>
    <w:rsid w:val="00EE2AAE"/>
    <w:rsid w:val="00EE4C49"/>
    <w:rsid w:val="00EF42E4"/>
    <w:rsid w:val="00F00E84"/>
    <w:rsid w:val="00F00F0F"/>
    <w:rsid w:val="00F0170D"/>
    <w:rsid w:val="00F0274B"/>
    <w:rsid w:val="00F11294"/>
    <w:rsid w:val="00F1262F"/>
    <w:rsid w:val="00F13170"/>
    <w:rsid w:val="00F16741"/>
    <w:rsid w:val="00F16F03"/>
    <w:rsid w:val="00F2056B"/>
    <w:rsid w:val="00F20BCA"/>
    <w:rsid w:val="00F23580"/>
    <w:rsid w:val="00F255C6"/>
    <w:rsid w:val="00F25C5B"/>
    <w:rsid w:val="00F26051"/>
    <w:rsid w:val="00F3167D"/>
    <w:rsid w:val="00F3388D"/>
    <w:rsid w:val="00F33C31"/>
    <w:rsid w:val="00F34F27"/>
    <w:rsid w:val="00F36EC6"/>
    <w:rsid w:val="00F37608"/>
    <w:rsid w:val="00F4357F"/>
    <w:rsid w:val="00F4765C"/>
    <w:rsid w:val="00F47D15"/>
    <w:rsid w:val="00F609EE"/>
    <w:rsid w:val="00F63BFD"/>
    <w:rsid w:val="00F65312"/>
    <w:rsid w:val="00F72E96"/>
    <w:rsid w:val="00F83192"/>
    <w:rsid w:val="00F83689"/>
    <w:rsid w:val="00F87BA1"/>
    <w:rsid w:val="00F92CD6"/>
    <w:rsid w:val="00F95B85"/>
    <w:rsid w:val="00F9652E"/>
    <w:rsid w:val="00FA1C68"/>
    <w:rsid w:val="00FA3219"/>
    <w:rsid w:val="00FA44DC"/>
    <w:rsid w:val="00FA5307"/>
    <w:rsid w:val="00FB1A60"/>
    <w:rsid w:val="00FB77B5"/>
    <w:rsid w:val="00FC416A"/>
    <w:rsid w:val="00FD5306"/>
    <w:rsid w:val="00FD62F8"/>
    <w:rsid w:val="00FD7DDF"/>
    <w:rsid w:val="00FE0BE5"/>
    <w:rsid w:val="00FE5B61"/>
    <w:rsid w:val="00FE7973"/>
    <w:rsid w:val="00FF553F"/>
    <w:rsid w:val="00FF61F4"/>
    <w:rsid w:val="00FF6F71"/>
    <w:rsid w:val="00FF7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6D79688"/>
  <w15:docId w15:val="{B6A3426C-1501-4155-B7DA-0EB20DCB0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qFormat/>
    <w:rsid w:val="00275552"/>
    <w:pPr>
      <w:widowControl w:val="0"/>
      <w:jc w:val="both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2755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1"/>
    <w:link w:val="a4"/>
    <w:uiPriority w:val="99"/>
    <w:rsid w:val="00275552"/>
    <w:rPr>
      <w:sz w:val="18"/>
      <w:szCs w:val="18"/>
    </w:rPr>
  </w:style>
  <w:style w:type="paragraph" w:styleId="a6">
    <w:name w:val="footer"/>
    <w:basedOn w:val="a0"/>
    <w:link w:val="a7"/>
    <w:uiPriority w:val="99"/>
    <w:unhideWhenUsed/>
    <w:rsid w:val="002755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1"/>
    <w:link w:val="a6"/>
    <w:uiPriority w:val="99"/>
    <w:rsid w:val="00275552"/>
    <w:rPr>
      <w:sz w:val="18"/>
      <w:szCs w:val="18"/>
    </w:rPr>
  </w:style>
  <w:style w:type="paragraph" w:styleId="a8">
    <w:name w:val="Balloon Text"/>
    <w:basedOn w:val="a0"/>
    <w:link w:val="a9"/>
    <w:uiPriority w:val="99"/>
    <w:semiHidden/>
    <w:unhideWhenUsed/>
    <w:rsid w:val="00275552"/>
    <w:rPr>
      <w:sz w:val="18"/>
      <w:szCs w:val="18"/>
    </w:rPr>
  </w:style>
  <w:style w:type="character" w:customStyle="1" w:styleId="a9">
    <w:name w:val="批注框文本字符"/>
    <w:basedOn w:val="a1"/>
    <w:link w:val="a8"/>
    <w:uiPriority w:val="99"/>
    <w:semiHidden/>
    <w:rsid w:val="00275552"/>
    <w:rPr>
      <w:sz w:val="18"/>
      <w:szCs w:val="18"/>
    </w:rPr>
  </w:style>
  <w:style w:type="paragraph" w:customStyle="1" w:styleId="useless">
    <w:name w:val="useless"/>
    <w:basedOn w:val="a0"/>
    <w:link w:val="uselessChar"/>
    <w:autoRedefine/>
    <w:rsid w:val="00275552"/>
    <w:pPr>
      <w:suppressLineNumbers/>
      <w:suppressAutoHyphens/>
      <w:ind w:firstLineChars="200" w:firstLine="200"/>
      <w:jc w:val="left"/>
    </w:pPr>
    <w:rPr>
      <w:rFonts w:ascii="Times New Roman" w:eastAsia="Times New Roman" w:hAnsi="Times New Roman" w:cs="Times New Roman"/>
      <w:kern w:val="0"/>
      <w:sz w:val="18"/>
      <w:szCs w:val="24"/>
      <w:lang w:eastAsia="ar-SA"/>
    </w:rPr>
  </w:style>
  <w:style w:type="character" w:customStyle="1" w:styleId="uselessChar">
    <w:name w:val="useless Char"/>
    <w:basedOn w:val="a1"/>
    <w:link w:val="useless"/>
    <w:rsid w:val="00275552"/>
    <w:rPr>
      <w:rFonts w:ascii="Times New Roman" w:eastAsia="Times New Roman" w:hAnsi="Times New Roman" w:cs="Times New Roman"/>
      <w:kern w:val="0"/>
      <w:sz w:val="18"/>
      <w:szCs w:val="24"/>
      <w:lang w:eastAsia="ar-SA"/>
    </w:rPr>
  </w:style>
  <w:style w:type="paragraph" w:customStyle="1" w:styleId="aa">
    <w:name w:val="表格表头"/>
    <w:basedOn w:val="useless"/>
    <w:link w:val="Char"/>
    <w:qFormat/>
    <w:rsid w:val="00275552"/>
    <w:pPr>
      <w:snapToGrid w:val="0"/>
      <w:spacing w:line="360" w:lineRule="auto"/>
      <w:ind w:firstLine="361"/>
      <w:jc w:val="center"/>
    </w:pPr>
    <w:rPr>
      <w:b/>
      <w:szCs w:val="18"/>
    </w:rPr>
  </w:style>
  <w:style w:type="character" w:customStyle="1" w:styleId="Char">
    <w:name w:val="表格表头 Char"/>
    <w:basedOn w:val="uselessChar"/>
    <w:link w:val="aa"/>
    <w:rsid w:val="00275552"/>
    <w:rPr>
      <w:rFonts w:ascii="Times New Roman" w:eastAsia="Times New Roman" w:hAnsi="Times New Roman" w:cs="Times New Roman"/>
      <w:b/>
      <w:kern w:val="0"/>
      <w:sz w:val="18"/>
      <w:szCs w:val="18"/>
      <w:lang w:eastAsia="ar-SA"/>
    </w:rPr>
  </w:style>
  <w:style w:type="paragraph" w:customStyle="1" w:styleId="ab">
    <w:name w:val="表格内容"/>
    <w:basedOn w:val="a0"/>
    <w:link w:val="Char0"/>
    <w:autoRedefine/>
    <w:qFormat/>
    <w:rsid w:val="00275552"/>
    <w:pPr>
      <w:widowControl/>
      <w:suppressAutoHyphens/>
      <w:snapToGrid w:val="0"/>
      <w:spacing w:line="360" w:lineRule="auto"/>
      <w:jc w:val="center"/>
    </w:pPr>
    <w:rPr>
      <w:rFonts w:ascii="Times New Roman" w:eastAsia="Times New Roman" w:hAnsi="Times New Roman" w:cs="Times New Roman"/>
      <w:kern w:val="1"/>
      <w:sz w:val="18"/>
      <w:szCs w:val="18"/>
      <w:lang w:eastAsia="ar-SA"/>
    </w:rPr>
  </w:style>
  <w:style w:type="character" w:customStyle="1" w:styleId="Char0">
    <w:name w:val="表格内容 Char"/>
    <w:basedOn w:val="a1"/>
    <w:link w:val="ab"/>
    <w:rsid w:val="00275552"/>
    <w:rPr>
      <w:rFonts w:ascii="Times New Roman" w:eastAsia="Times New Roman" w:hAnsi="Times New Roman" w:cs="Times New Roman"/>
      <w:kern w:val="1"/>
      <w:sz w:val="18"/>
      <w:szCs w:val="18"/>
      <w:lang w:eastAsia="ar-SA"/>
    </w:rPr>
  </w:style>
  <w:style w:type="table" w:styleId="ac">
    <w:name w:val="Table Grid"/>
    <w:basedOn w:val="a2"/>
    <w:uiPriority w:val="59"/>
    <w:rsid w:val="0027555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d">
    <w:name w:val="Strong"/>
    <w:basedOn w:val="a1"/>
    <w:uiPriority w:val="22"/>
    <w:qFormat/>
    <w:rsid w:val="00275552"/>
    <w:rPr>
      <w:b/>
      <w:bCs/>
    </w:rPr>
  </w:style>
  <w:style w:type="paragraph" w:customStyle="1" w:styleId="a">
    <w:name w:val="正文一级标题"/>
    <w:basedOn w:val="ae"/>
    <w:link w:val="Char1"/>
    <w:qFormat/>
    <w:rsid w:val="00275552"/>
    <w:pPr>
      <w:numPr>
        <w:numId w:val="1"/>
      </w:numPr>
      <w:ind w:firstLineChars="0" w:firstLine="0"/>
      <w:jc w:val="left"/>
    </w:pPr>
    <w:rPr>
      <w:rFonts w:ascii="Times New Roman" w:hAnsi="Times New Roman" w:cs="Times New Roman"/>
      <w:sz w:val="28"/>
      <w:szCs w:val="28"/>
    </w:rPr>
  </w:style>
  <w:style w:type="character" w:customStyle="1" w:styleId="Char1">
    <w:name w:val="正文一级标题 Char"/>
    <w:basedOn w:val="a1"/>
    <w:link w:val="a"/>
    <w:rsid w:val="00275552"/>
    <w:rPr>
      <w:rFonts w:ascii="Times New Roman" w:hAnsi="Times New Roman" w:cs="Times New Roman"/>
      <w:sz w:val="28"/>
      <w:szCs w:val="28"/>
    </w:rPr>
  </w:style>
  <w:style w:type="paragraph" w:styleId="ae">
    <w:name w:val="List Paragraph"/>
    <w:basedOn w:val="a0"/>
    <w:uiPriority w:val="34"/>
    <w:qFormat/>
    <w:rsid w:val="00275552"/>
    <w:pPr>
      <w:ind w:firstLineChars="200" w:firstLine="420"/>
    </w:pPr>
  </w:style>
  <w:style w:type="character" w:styleId="af">
    <w:name w:val="Hyperlink"/>
    <w:basedOn w:val="a1"/>
    <w:uiPriority w:val="99"/>
    <w:unhideWhenUsed/>
    <w:rsid w:val="00275552"/>
    <w:rPr>
      <w:color w:val="0000FF" w:themeColor="hyperlink"/>
      <w:u w:val="single"/>
    </w:rPr>
  </w:style>
  <w:style w:type="paragraph" w:customStyle="1" w:styleId="EndNoteBibliographyTitle">
    <w:name w:val="EndNote Bibliography Title"/>
    <w:basedOn w:val="a0"/>
    <w:link w:val="EndNoteBibliographyTitleChar"/>
    <w:rsid w:val="006F323B"/>
    <w:pPr>
      <w:jc w:val="center"/>
    </w:pPr>
    <w:rPr>
      <w:rFonts w:ascii="Calibri" w:hAnsi="Calibri"/>
      <w:noProof/>
      <w:sz w:val="20"/>
    </w:rPr>
  </w:style>
  <w:style w:type="character" w:customStyle="1" w:styleId="EndNoteBibliographyTitleChar">
    <w:name w:val="EndNote Bibliography Title Char"/>
    <w:basedOn w:val="a1"/>
    <w:link w:val="EndNoteBibliographyTitle"/>
    <w:rsid w:val="006F323B"/>
    <w:rPr>
      <w:rFonts w:ascii="Calibri" w:hAnsi="Calibri"/>
      <w:noProof/>
      <w:sz w:val="20"/>
    </w:rPr>
  </w:style>
  <w:style w:type="paragraph" w:customStyle="1" w:styleId="EndNoteBibliography">
    <w:name w:val="EndNote Bibliography"/>
    <w:basedOn w:val="a0"/>
    <w:link w:val="EndNoteBibliographyChar"/>
    <w:rsid w:val="006F323B"/>
    <w:rPr>
      <w:rFonts w:ascii="Calibri" w:hAnsi="Calibri"/>
      <w:noProof/>
      <w:sz w:val="20"/>
    </w:rPr>
  </w:style>
  <w:style w:type="character" w:customStyle="1" w:styleId="EndNoteBibliographyChar">
    <w:name w:val="EndNote Bibliography Char"/>
    <w:basedOn w:val="a1"/>
    <w:link w:val="EndNoteBibliography"/>
    <w:rsid w:val="006F323B"/>
    <w:rPr>
      <w:rFonts w:ascii="Calibri" w:hAnsi="Calibri"/>
      <w:noProof/>
      <w:sz w:val="20"/>
    </w:rPr>
  </w:style>
  <w:style w:type="character" w:styleId="af0">
    <w:name w:val="annotation reference"/>
    <w:basedOn w:val="a1"/>
    <w:uiPriority w:val="99"/>
    <w:semiHidden/>
    <w:unhideWhenUsed/>
    <w:rsid w:val="008342E9"/>
    <w:rPr>
      <w:sz w:val="18"/>
      <w:szCs w:val="18"/>
    </w:rPr>
  </w:style>
  <w:style w:type="paragraph" w:styleId="af1">
    <w:name w:val="annotation text"/>
    <w:basedOn w:val="a0"/>
    <w:link w:val="af2"/>
    <w:uiPriority w:val="99"/>
    <w:semiHidden/>
    <w:unhideWhenUsed/>
    <w:rsid w:val="008342E9"/>
    <w:rPr>
      <w:sz w:val="24"/>
      <w:szCs w:val="24"/>
    </w:rPr>
  </w:style>
  <w:style w:type="character" w:customStyle="1" w:styleId="af2">
    <w:name w:val="批注文字字符"/>
    <w:basedOn w:val="a1"/>
    <w:link w:val="af1"/>
    <w:uiPriority w:val="99"/>
    <w:semiHidden/>
    <w:rsid w:val="008342E9"/>
    <w:rPr>
      <w:sz w:val="24"/>
      <w:szCs w:val="24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8342E9"/>
    <w:rPr>
      <w:b/>
      <w:bCs/>
      <w:sz w:val="20"/>
      <w:szCs w:val="20"/>
    </w:rPr>
  </w:style>
  <w:style w:type="character" w:customStyle="1" w:styleId="af4">
    <w:name w:val="批注主题字符"/>
    <w:basedOn w:val="af2"/>
    <w:link w:val="af3"/>
    <w:uiPriority w:val="99"/>
    <w:semiHidden/>
    <w:rsid w:val="008342E9"/>
    <w:rPr>
      <w:b/>
      <w:bCs/>
      <w:sz w:val="20"/>
      <w:szCs w:val="20"/>
    </w:rPr>
  </w:style>
  <w:style w:type="paragraph" w:styleId="af5">
    <w:name w:val="Revision"/>
    <w:hidden/>
    <w:uiPriority w:val="99"/>
    <w:semiHidden/>
    <w:rsid w:val="008342E9"/>
  </w:style>
  <w:style w:type="character" w:styleId="af6">
    <w:name w:val="FollowedHyperlink"/>
    <w:basedOn w:val="a1"/>
    <w:uiPriority w:val="99"/>
    <w:semiHidden/>
    <w:unhideWhenUsed/>
    <w:rsid w:val="004A3337"/>
    <w:rPr>
      <w:color w:val="800080" w:themeColor="followedHyperlink"/>
      <w:u w:val="single"/>
    </w:rPr>
  </w:style>
  <w:style w:type="table" w:customStyle="1" w:styleId="1">
    <w:name w:val="样式1"/>
    <w:basedOn w:val="10"/>
    <w:uiPriority w:val="99"/>
    <w:rsid w:val="00626D62"/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10">
    <w:name w:val="Table Simple 1"/>
    <w:basedOn w:val="a2"/>
    <w:uiPriority w:val="99"/>
    <w:semiHidden/>
    <w:unhideWhenUsed/>
    <w:rsid w:val="00626D62"/>
    <w:pPr>
      <w:widowControl w:val="0"/>
      <w:jc w:val="both"/>
    </w:p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376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fontTable" Target="fontTable.xml"/><Relationship Id="rId68" Type="http://schemas.microsoft.com/office/2011/relationships/people" Target="people.xml"/><Relationship Id="rId69" Type="http://schemas.openxmlformats.org/officeDocument/2006/relationships/theme" Target="theme/theme1.xml"/><Relationship Id="rId50" Type="http://schemas.openxmlformats.org/officeDocument/2006/relationships/image" Target="media/image43.jp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3.jpg"/><Relationship Id="rId41" Type="http://schemas.openxmlformats.org/officeDocument/2006/relationships/image" Target="media/image34.jpg"/><Relationship Id="rId42" Type="http://schemas.openxmlformats.org/officeDocument/2006/relationships/image" Target="media/image35.jpg"/><Relationship Id="rId43" Type="http://schemas.openxmlformats.org/officeDocument/2006/relationships/image" Target="media/image36.jpg"/><Relationship Id="rId44" Type="http://schemas.openxmlformats.org/officeDocument/2006/relationships/image" Target="media/image37.jpg"/><Relationship Id="rId45" Type="http://schemas.openxmlformats.org/officeDocument/2006/relationships/image" Target="media/image38.jpg"/><Relationship Id="rId46" Type="http://schemas.openxmlformats.org/officeDocument/2006/relationships/image" Target="media/image39.jpg"/><Relationship Id="rId47" Type="http://schemas.openxmlformats.org/officeDocument/2006/relationships/image" Target="media/image40.jpg"/><Relationship Id="rId48" Type="http://schemas.openxmlformats.org/officeDocument/2006/relationships/image" Target="media/image41.jpg"/><Relationship Id="rId49" Type="http://schemas.openxmlformats.org/officeDocument/2006/relationships/image" Target="media/image42.jp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jpg"/><Relationship Id="rId31" Type="http://schemas.openxmlformats.org/officeDocument/2006/relationships/image" Target="media/image24.jpg"/><Relationship Id="rId32" Type="http://schemas.openxmlformats.org/officeDocument/2006/relationships/image" Target="media/image25.jpg"/><Relationship Id="rId33" Type="http://schemas.openxmlformats.org/officeDocument/2006/relationships/image" Target="media/image26.jpg"/><Relationship Id="rId34" Type="http://schemas.openxmlformats.org/officeDocument/2006/relationships/image" Target="media/image27.jpg"/><Relationship Id="rId35" Type="http://schemas.openxmlformats.org/officeDocument/2006/relationships/image" Target="media/image28.jpg"/><Relationship Id="rId36" Type="http://schemas.openxmlformats.org/officeDocument/2006/relationships/image" Target="media/image29.jpg"/><Relationship Id="rId37" Type="http://schemas.openxmlformats.org/officeDocument/2006/relationships/image" Target="media/image30.jpg"/><Relationship Id="rId38" Type="http://schemas.openxmlformats.org/officeDocument/2006/relationships/image" Target="media/image31.jpg"/><Relationship Id="rId39" Type="http://schemas.openxmlformats.org/officeDocument/2006/relationships/image" Target="media/image32.jp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tif"/><Relationship Id="rId24" Type="http://schemas.openxmlformats.org/officeDocument/2006/relationships/image" Target="media/image17.jpg"/><Relationship Id="rId25" Type="http://schemas.openxmlformats.org/officeDocument/2006/relationships/image" Target="media/image18.jpg"/><Relationship Id="rId26" Type="http://schemas.openxmlformats.org/officeDocument/2006/relationships/image" Target="media/image19.jpg"/><Relationship Id="rId27" Type="http://schemas.openxmlformats.org/officeDocument/2006/relationships/image" Target="media/image20.jpg"/><Relationship Id="rId28" Type="http://schemas.openxmlformats.org/officeDocument/2006/relationships/image" Target="media/image21.jpg"/><Relationship Id="rId29" Type="http://schemas.openxmlformats.org/officeDocument/2006/relationships/image" Target="media/image22.jp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053511-6C6F-9740-B6D7-0058A59318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48</Pages>
  <Words>3730</Words>
  <Characters>21262</Characters>
  <Application>Microsoft Macintosh Word</Application>
  <DocSecurity>0</DocSecurity>
  <Lines>177</Lines>
  <Paragraphs>49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zyllei</dc:creator>
  <cp:lastModifiedBy>zyllei</cp:lastModifiedBy>
  <cp:revision>59</cp:revision>
  <cp:lastPrinted>2016-10-31T02:58:00Z</cp:lastPrinted>
  <dcterms:created xsi:type="dcterms:W3CDTF">2016-10-29T15:21:00Z</dcterms:created>
  <dcterms:modified xsi:type="dcterms:W3CDTF">2018-02-24T14:20:00Z</dcterms:modified>
</cp:coreProperties>
</file>